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C2210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Sistema Multimedia</w:t>
      </w:r>
    </w:p>
    <w:p w14:paraId="257AB9A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commentRangeStart w:id="0"/>
      <w:r w:rsidRPr="00313C38">
        <w:rPr>
          <w:rFonts w:ascii="Arial" w:eastAsia="Times New Roman" w:hAnsi="Arial" w:cs="Arial"/>
          <w:b/>
          <w:bCs/>
          <w:color w:val="000000"/>
          <w:lang w:eastAsia="es-CO"/>
        </w:rPr>
        <w:t>Mi ranchito: Aprende a dividir.</w:t>
      </w:r>
      <w:commentRangeEnd w:id="0"/>
      <w:r w:rsidR="00495117">
        <w:rPr>
          <w:rStyle w:val="Refdecomentario"/>
        </w:rPr>
        <w:commentReference w:id="0"/>
      </w:r>
    </w:p>
    <w:p w14:paraId="70320666"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r w:rsidRPr="00313C38">
        <w:rPr>
          <w:rFonts w:ascii="Times New Roman" w:eastAsia="Times New Roman" w:hAnsi="Times New Roman" w:cs="Times New Roman"/>
          <w:color w:val="000000"/>
          <w:lang w:eastAsia="es-CO"/>
        </w:rPr>
        <w:br/>
      </w:r>
      <w:r w:rsidRPr="00313C38">
        <w:rPr>
          <w:rFonts w:ascii="Times New Roman" w:eastAsia="Times New Roman" w:hAnsi="Times New Roman" w:cs="Times New Roman"/>
          <w:color w:val="000000"/>
          <w:lang w:eastAsia="es-CO"/>
        </w:rPr>
        <w:br/>
      </w:r>
    </w:p>
    <w:p w14:paraId="4A2C6E1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384A1F45" wp14:editId="0E9E685F">
            <wp:extent cx="1409700" cy="1400175"/>
            <wp:effectExtent l="0" t="0" r="0" b="9525"/>
            <wp:docPr id="5" name="Imagen 5" descr="https://lh3.googleusercontent.com/ro9JCVPBWVn_H_P5Nej1W_dtvI2c9oG3NTEgs0yKiYaO_JnQpmg67cuFgg4u_WCHZiDA6qOjeC9iVM1ZhNNk1L7XcVGv281N5Ft_UfziHtcpwebZ89MYuXoOKW8-Sx9HCy8Dmr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o9JCVPBWVn_H_P5Nej1W_dtvI2c9oG3NTEgs0yKiYaO_JnQpmg67cuFgg4u_WCHZiDA6qOjeC9iVM1ZhNNk1L7XcVGv281N5Ft_UfziHtcpwebZ89MYuXoOKW8-Sx9HCy8DmrI=s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0175"/>
                    </a:xfrm>
                    <a:prstGeom prst="rect">
                      <a:avLst/>
                    </a:prstGeom>
                    <a:noFill/>
                    <a:ln>
                      <a:noFill/>
                    </a:ln>
                  </pic:spPr>
                </pic:pic>
              </a:graphicData>
            </a:graphic>
          </wp:inline>
        </w:drawing>
      </w:r>
    </w:p>
    <w:p w14:paraId="2589408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1D7C52E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Diseño Multimedia 2</w:t>
      </w:r>
    </w:p>
    <w:p w14:paraId="4585510B"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r w:rsidRPr="00313C38">
        <w:rPr>
          <w:rFonts w:ascii="Times New Roman" w:eastAsia="Times New Roman" w:hAnsi="Times New Roman" w:cs="Times New Roman"/>
          <w:color w:val="000000"/>
          <w:lang w:eastAsia="es-CO"/>
        </w:rPr>
        <w:br/>
      </w:r>
      <w:r w:rsidRPr="00313C38">
        <w:rPr>
          <w:rFonts w:ascii="Times New Roman" w:eastAsia="Times New Roman" w:hAnsi="Times New Roman" w:cs="Times New Roman"/>
          <w:color w:val="000000"/>
          <w:lang w:eastAsia="es-CO"/>
        </w:rPr>
        <w:br/>
      </w:r>
    </w:p>
    <w:p w14:paraId="2682E6C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Andrés Fernando Solano Alegría </w:t>
      </w:r>
    </w:p>
    <w:p w14:paraId="06DBC9E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38DCFDC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noProof/>
          <w:color w:val="000000"/>
          <w:bdr w:val="none" w:sz="0" w:space="0" w:color="auto" w:frame="1"/>
          <w:lang w:eastAsia="es-CO"/>
        </w:rPr>
        <w:drawing>
          <wp:inline distT="0" distB="0" distL="0" distR="0" wp14:anchorId="6E16B0DE" wp14:editId="778C22DD">
            <wp:extent cx="1781175" cy="2219325"/>
            <wp:effectExtent l="0" t="0" r="9525" b="0"/>
            <wp:docPr id="6" name="Imagen 6" descr="https://lh4.googleusercontent.com/jVnHoJrGEqWB4DEV-6LA-D2j6HK3CDa7t-8zQGS6FsMMYkWViXEn4_4qnwdtK9UMYwdyItE9LItVxKil--v1o4H4Qwl6FU-nFZIxjwnfdw0QmSOwmLXKIh2BYcHu-vCmWHejeK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jVnHoJrGEqWB4DEV-6LA-D2j6HK3CDa7t-8zQGS6FsMMYkWViXEn4_4qnwdtK9UMYwdyItE9LItVxKil--v1o4H4Qwl6FU-nFZIxjwnfdw0QmSOwmLXKIh2BYcHu-vCmWHejeK8=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219325"/>
                    </a:xfrm>
                    <a:prstGeom prst="rect">
                      <a:avLst/>
                    </a:prstGeom>
                    <a:noFill/>
                    <a:ln>
                      <a:noFill/>
                    </a:ln>
                  </pic:spPr>
                </pic:pic>
              </a:graphicData>
            </a:graphic>
          </wp:inline>
        </w:drawing>
      </w:r>
    </w:p>
    <w:p w14:paraId="10FFAB5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3B5D9E8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Valentina Barajas Loaiza 2175274</w:t>
      </w:r>
    </w:p>
    <w:p w14:paraId="119733B4"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Frank Daniel Castillo Lasso 2171721</w:t>
      </w:r>
    </w:p>
    <w:p w14:paraId="70A73CA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Giulliana Cortes Escobar 2185431</w:t>
      </w:r>
    </w:p>
    <w:p w14:paraId="5ACDEE3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Juan Fernando Rodriguez Caicedo 2166707</w:t>
      </w:r>
    </w:p>
    <w:p w14:paraId="2937917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53D43688"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r w:rsidRPr="00313C38">
        <w:rPr>
          <w:rFonts w:ascii="Times New Roman" w:eastAsia="Times New Roman" w:hAnsi="Times New Roman" w:cs="Times New Roman"/>
          <w:color w:val="000000"/>
          <w:lang w:eastAsia="es-CO"/>
        </w:rPr>
        <w:br/>
      </w:r>
      <w:r w:rsidRPr="00313C38">
        <w:rPr>
          <w:rFonts w:ascii="Times New Roman" w:eastAsia="Times New Roman" w:hAnsi="Times New Roman" w:cs="Times New Roman"/>
          <w:color w:val="000000"/>
          <w:lang w:eastAsia="es-CO"/>
        </w:rPr>
        <w:br/>
      </w:r>
      <w:r w:rsidRPr="00313C38">
        <w:rPr>
          <w:rFonts w:ascii="Times New Roman" w:eastAsia="Times New Roman" w:hAnsi="Times New Roman" w:cs="Times New Roman"/>
          <w:color w:val="000000"/>
          <w:lang w:eastAsia="es-CO"/>
        </w:rPr>
        <w:br/>
      </w:r>
      <w:r w:rsidRPr="00313C38">
        <w:rPr>
          <w:rFonts w:ascii="Times New Roman" w:eastAsia="Times New Roman" w:hAnsi="Times New Roman" w:cs="Times New Roman"/>
          <w:color w:val="000000"/>
          <w:lang w:eastAsia="es-CO"/>
        </w:rPr>
        <w:br/>
      </w:r>
    </w:p>
    <w:p w14:paraId="0F3CD10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Marzo/2022</w:t>
      </w:r>
    </w:p>
    <w:p w14:paraId="2B2AE5C9" w14:textId="77777777" w:rsidR="001A0A64" w:rsidRDefault="001A0A64"/>
    <w:sdt>
      <w:sdtPr>
        <w:rPr>
          <w:rFonts w:ascii="Arial" w:eastAsiaTheme="minorHAnsi" w:hAnsi="Arial" w:cs="Arial"/>
          <w:b/>
          <w:color w:val="auto"/>
          <w:sz w:val="24"/>
          <w:szCs w:val="24"/>
          <w:lang w:val="es-ES" w:eastAsia="en-US"/>
        </w:rPr>
        <w:id w:val="1806737913"/>
        <w:docPartObj>
          <w:docPartGallery w:val="Table of Contents"/>
          <w:docPartUnique/>
        </w:docPartObj>
      </w:sdtPr>
      <w:sdtEndPr>
        <w:rPr>
          <w:rFonts w:asciiTheme="minorHAnsi" w:hAnsiTheme="minorHAnsi" w:cstheme="minorBidi"/>
          <w:bCs/>
          <w:sz w:val="22"/>
          <w:szCs w:val="22"/>
        </w:rPr>
      </w:sdtEndPr>
      <w:sdtContent>
        <w:p w14:paraId="27BE225E" w14:textId="77777777" w:rsidR="00313C38" w:rsidRPr="00B14290" w:rsidRDefault="00B14290">
          <w:pPr>
            <w:pStyle w:val="TtulodeTDC"/>
            <w:jc w:val="center"/>
            <w:rPr>
              <w:rFonts w:ascii="Arial" w:hAnsi="Arial" w:cs="Arial"/>
              <w:b/>
              <w:color w:val="auto"/>
              <w:sz w:val="24"/>
              <w:szCs w:val="24"/>
            </w:rPr>
            <w:pPrChange w:id="1" w:author="Andres Fernando Solano Alegria" w:date="2022-03-04T09:28:00Z">
              <w:pPr>
                <w:pStyle w:val="TtulodeTDC"/>
              </w:pPr>
            </w:pPrChange>
          </w:pPr>
          <w:r w:rsidRPr="00B14290">
            <w:rPr>
              <w:rFonts w:ascii="Arial" w:hAnsi="Arial" w:cs="Arial"/>
              <w:b/>
              <w:color w:val="auto"/>
              <w:sz w:val="24"/>
              <w:szCs w:val="24"/>
              <w:lang w:val="es-ES"/>
            </w:rPr>
            <w:t>Tabla de contenido</w:t>
          </w:r>
        </w:p>
        <w:p w14:paraId="44393B87" w14:textId="77777777" w:rsidR="00B14290" w:rsidRDefault="00313C38">
          <w:pPr>
            <w:pStyle w:val="TDC1"/>
            <w:tabs>
              <w:tab w:val="right" w:leader="dot" w:pos="8828"/>
            </w:tabs>
            <w:rPr>
              <w:rFonts w:eastAsiaTheme="minorEastAsia"/>
              <w:noProof/>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97046858" w:history="1">
            <w:r w:rsidR="00B14290" w:rsidRPr="00775D6C">
              <w:rPr>
                <w:rStyle w:val="Hipervnculo"/>
                <w:rFonts w:ascii="Arial" w:hAnsi="Arial" w:cs="Arial"/>
                <w:noProof/>
              </w:rPr>
              <w:t>Resumen</w:t>
            </w:r>
            <w:r w:rsidR="00B14290">
              <w:rPr>
                <w:noProof/>
                <w:webHidden/>
              </w:rPr>
              <w:tab/>
            </w:r>
            <w:r w:rsidR="00B14290">
              <w:rPr>
                <w:noProof/>
                <w:webHidden/>
              </w:rPr>
              <w:fldChar w:fldCharType="begin"/>
            </w:r>
            <w:r w:rsidR="00B14290">
              <w:rPr>
                <w:noProof/>
                <w:webHidden/>
              </w:rPr>
              <w:instrText xml:space="preserve"> PAGEREF _Toc97046858 \h </w:instrText>
            </w:r>
            <w:r w:rsidR="00B14290">
              <w:rPr>
                <w:noProof/>
                <w:webHidden/>
              </w:rPr>
            </w:r>
            <w:r w:rsidR="00B14290">
              <w:rPr>
                <w:noProof/>
                <w:webHidden/>
              </w:rPr>
              <w:fldChar w:fldCharType="separate"/>
            </w:r>
            <w:r w:rsidR="00B14290">
              <w:rPr>
                <w:noProof/>
                <w:webHidden/>
              </w:rPr>
              <w:t>3</w:t>
            </w:r>
            <w:r w:rsidR="00B14290">
              <w:rPr>
                <w:noProof/>
                <w:webHidden/>
              </w:rPr>
              <w:fldChar w:fldCharType="end"/>
            </w:r>
          </w:hyperlink>
        </w:p>
        <w:p w14:paraId="62AD798A" w14:textId="77777777" w:rsidR="00B14290" w:rsidRDefault="00E87A96">
          <w:pPr>
            <w:pStyle w:val="TDC2"/>
            <w:tabs>
              <w:tab w:val="right" w:leader="dot" w:pos="8828"/>
            </w:tabs>
            <w:rPr>
              <w:rFonts w:eastAsiaTheme="minorEastAsia"/>
              <w:noProof/>
              <w:lang w:eastAsia="es-CO"/>
            </w:rPr>
          </w:pPr>
          <w:hyperlink w:anchor="_Toc97046859" w:history="1">
            <w:r w:rsidR="00B14290" w:rsidRPr="00775D6C">
              <w:rPr>
                <w:rStyle w:val="Hipervnculo"/>
                <w:rFonts w:ascii="Arial" w:hAnsi="Arial" w:cs="Arial"/>
                <w:noProof/>
              </w:rPr>
              <w:t>Sistema multimedia mínimo viable</w:t>
            </w:r>
            <w:r w:rsidR="00B14290">
              <w:rPr>
                <w:noProof/>
                <w:webHidden/>
              </w:rPr>
              <w:tab/>
            </w:r>
            <w:r w:rsidR="00B14290">
              <w:rPr>
                <w:noProof/>
                <w:webHidden/>
              </w:rPr>
              <w:fldChar w:fldCharType="begin"/>
            </w:r>
            <w:r w:rsidR="00B14290">
              <w:rPr>
                <w:noProof/>
                <w:webHidden/>
              </w:rPr>
              <w:instrText xml:space="preserve"> PAGEREF _Toc97046859 \h </w:instrText>
            </w:r>
            <w:r w:rsidR="00B14290">
              <w:rPr>
                <w:noProof/>
                <w:webHidden/>
              </w:rPr>
            </w:r>
            <w:r w:rsidR="00B14290">
              <w:rPr>
                <w:noProof/>
                <w:webHidden/>
              </w:rPr>
              <w:fldChar w:fldCharType="separate"/>
            </w:r>
            <w:r w:rsidR="00B14290">
              <w:rPr>
                <w:noProof/>
                <w:webHidden/>
              </w:rPr>
              <w:t>3</w:t>
            </w:r>
            <w:r w:rsidR="00B14290">
              <w:rPr>
                <w:noProof/>
                <w:webHidden/>
              </w:rPr>
              <w:fldChar w:fldCharType="end"/>
            </w:r>
          </w:hyperlink>
        </w:p>
        <w:p w14:paraId="341C989F" w14:textId="77777777" w:rsidR="00B14290" w:rsidRDefault="00E87A96">
          <w:pPr>
            <w:pStyle w:val="TDC3"/>
            <w:tabs>
              <w:tab w:val="right" w:leader="dot" w:pos="8828"/>
            </w:tabs>
            <w:rPr>
              <w:rFonts w:eastAsiaTheme="minorEastAsia"/>
              <w:noProof/>
              <w:lang w:eastAsia="es-CO"/>
            </w:rPr>
          </w:pPr>
          <w:hyperlink w:anchor="_Toc97046860" w:history="1">
            <w:r w:rsidR="00B14290" w:rsidRPr="00775D6C">
              <w:rPr>
                <w:rStyle w:val="Hipervnculo"/>
                <w:rFonts w:ascii="Arial" w:eastAsia="Times New Roman" w:hAnsi="Arial" w:cs="Arial"/>
                <w:noProof/>
                <w:lang w:eastAsia="es-CO"/>
              </w:rPr>
              <w:t>Proposición de valor</w:t>
            </w:r>
            <w:r w:rsidR="00B14290">
              <w:rPr>
                <w:noProof/>
                <w:webHidden/>
              </w:rPr>
              <w:tab/>
            </w:r>
            <w:r w:rsidR="00B14290">
              <w:rPr>
                <w:noProof/>
                <w:webHidden/>
              </w:rPr>
              <w:fldChar w:fldCharType="begin"/>
            </w:r>
            <w:r w:rsidR="00B14290">
              <w:rPr>
                <w:noProof/>
                <w:webHidden/>
              </w:rPr>
              <w:instrText xml:space="preserve"> PAGEREF _Toc97046860 \h </w:instrText>
            </w:r>
            <w:r w:rsidR="00B14290">
              <w:rPr>
                <w:noProof/>
                <w:webHidden/>
              </w:rPr>
            </w:r>
            <w:r w:rsidR="00B14290">
              <w:rPr>
                <w:noProof/>
                <w:webHidden/>
              </w:rPr>
              <w:fldChar w:fldCharType="separate"/>
            </w:r>
            <w:r w:rsidR="00B14290">
              <w:rPr>
                <w:noProof/>
                <w:webHidden/>
              </w:rPr>
              <w:t>3</w:t>
            </w:r>
            <w:r w:rsidR="00B14290">
              <w:rPr>
                <w:noProof/>
                <w:webHidden/>
              </w:rPr>
              <w:fldChar w:fldCharType="end"/>
            </w:r>
          </w:hyperlink>
        </w:p>
        <w:p w14:paraId="4817DE68" w14:textId="77777777" w:rsidR="00B14290" w:rsidRDefault="00E87A96">
          <w:pPr>
            <w:pStyle w:val="TDC3"/>
            <w:tabs>
              <w:tab w:val="right" w:leader="dot" w:pos="8828"/>
            </w:tabs>
            <w:rPr>
              <w:rFonts w:eastAsiaTheme="minorEastAsia"/>
              <w:noProof/>
              <w:lang w:eastAsia="es-CO"/>
            </w:rPr>
          </w:pPr>
          <w:hyperlink w:anchor="_Toc97046861" w:history="1">
            <w:r w:rsidR="00B14290" w:rsidRPr="00775D6C">
              <w:rPr>
                <w:rStyle w:val="Hipervnculo"/>
                <w:rFonts w:ascii="Arial" w:eastAsia="Times New Roman" w:hAnsi="Arial" w:cs="Arial"/>
                <w:noProof/>
                <w:lang w:eastAsia="es-CO"/>
              </w:rPr>
              <w:t>Sistema multimedia mínimo viable:</w:t>
            </w:r>
            <w:r w:rsidR="00B14290">
              <w:rPr>
                <w:noProof/>
                <w:webHidden/>
              </w:rPr>
              <w:tab/>
            </w:r>
            <w:r w:rsidR="00B14290">
              <w:rPr>
                <w:noProof/>
                <w:webHidden/>
              </w:rPr>
              <w:fldChar w:fldCharType="begin"/>
            </w:r>
            <w:r w:rsidR="00B14290">
              <w:rPr>
                <w:noProof/>
                <w:webHidden/>
              </w:rPr>
              <w:instrText xml:space="preserve"> PAGEREF _Toc97046861 \h </w:instrText>
            </w:r>
            <w:r w:rsidR="00B14290">
              <w:rPr>
                <w:noProof/>
                <w:webHidden/>
              </w:rPr>
            </w:r>
            <w:r w:rsidR="00B14290">
              <w:rPr>
                <w:noProof/>
                <w:webHidden/>
              </w:rPr>
              <w:fldChar w:fldCharType="separate"/>
            </w:r>
            <w:r w:rsidR="00B14290">
              <w:rPr>
                <w:noProof/>
                <w:webHidden/>
              </w:rPr>
              <w:t>14</w:t>
            </w:r>
            <w:r w:rsidR="00B14290">
              <w:rPr>
                <w:noProof/>
                <w:webHidden/>
              </w:rPr>
              <w:fldChar w:fldCharType="end"/>
            </w:r>
          </w:hyperlink>
        </w:p>
        <w:p w14:paraId="56BC2308" w14:textId="77777777" w:rsidR="00B14290" w:rsidRDefault="00E87A96">
          <w:pPr>
            <w:pStyle w:val="TDC1"/>
            <w:tabs>
              <w:tab w:val="right" w:leader="dot" w:pos="8828"/>
            </w:tabs>
            <w:rPr>
              <w:rFonts w:eastAsiaTheme="minorEastAsia"/>
              <w:noProof/>
              <w:lang w:eastAsia="es-CO"/>
            </w:rPr>
          </w:pPr>
          <w:hyperlink w:anchor="_Toc97046862" w:history="1">
            <w:r w:rsidR="00B14290" w:rsidRPr="00775D6C">
              <w:rPr>
                <w:rStyle w:val="Hipervnculo"/>
                <w:rFonts w:ascii="Arial" w:hAnsi="Arial" w:cs="Arial"/>
                <w:noProof/>
              </w:rPr>
              <w:t>Prototipos del SMMV</w:t>
            </w:r>
            <w:r w:rsidR="00B14290">
              <w:rPr>
                <w:noProof/>
                <w:webHidden/>
              </w:rPr>
              <w:tab/>
            </w:r>
            <w:r w:rsidR="00B14290">
              <w:rPr>
                <w:noProof/>
                <w:webHidden/>
              </w:rPr>
              <w:fldChar w:fldCharType="begin"/>
            </w:r>
            <w:r w:rsidR="00B14290">
              <w:rPr>
                <w:noProof/>
                <w:webHidden/>
              </w:rPr>
              <w:instrText xml:space="preserve"> PAGEREF _Toc97046862 \h </w:instrText>
            </w:r>
            <w:r w:rsidR="00B14290">
              <w:rPr>
                <w:noProof/>
                <w:webHidden/>
              </w:rPr>
            </w:r>
            <w:r w:rsidR="00B14290">
              <w:rPr>
                <w:noProof/>
                <w:webHidden/>
              </w:rPr>
              <w:fldChar w:fldCharType="separate"/>
            </w:r>
            <w:r w:rsidR="00B14290">
              <w:rPr>
                <w:noProof/>
                <w:webHidden/>
              </w:rPr>
              <w:t>17</w:t>
            </w:r>
            <w:r w:rsidR="00B14290">
              <w:rPr>
                <w:noProof/>
                <w:webHidden/>
              </w:rPr>
              <w:fldChar w:fldCharType="end"/>
            </w:r>
          </w:hyperlink>
        </w:p>
        <w:p w14:paraId="0A98CF4A" w14:textId="77777777" w:rsidR="00B14290" w:rsidRDefault="00E87A96">
          <w:pPr>
            <w:pStyle w:val="TDC1"/>
            <w:tabs>
              <w:tab w:val="right" w:leader="dot" w:pos="8828"/>
            </w:tabs>
            <w:rPr>
              <w:rFonts w:eastAsiaTheme="minorEastAsia"/>
              <w:noProof/>
              <w:lang w:eastAsia="es-CO"/>
            </w:rPr>
          </w:pPr>
          <w:hyperlink w:anchor="_Toc97046863" w:history="1">
            <w:r w:rsidR="00B14290" w:rsidRPr="00775D6C">
              <w:rPr>
                <w:rStyle w:val="Hipervnculo"/>
                <w:rFonts w:ascii="Arial" w:hAnsi="Arial" w:cs="Arial"/>
                <w:noProof/>
              </w:rPr>
              <w:t>Especificación del SMMV:</w:t>
            </w:r>
            <w:r w:rsidR="00B14290">
              <w:rPr>
                <w:noProof/>
                <w:webHidden/>
              </w:rPr>
              <w:tab/>
            </w:r>
            <w:r w:rsidR="00B14290">
              <w:rPr>
                <w:noProof/>
                <w:webHidden/>
              </w:rPr>
              <w:fldChar w:fldCharType="begin"/>
            </w:r>
            <w:r w:rsidR="00B14290">
              <w:rPr>
                <w:noProof/>
                <w:webHidden/>
              </w:rPr>
              <w:instrText xml:space="preserve"> PAGEREF _Toc97046863 \h </w:instrText>
            </w:r>
            <w:r w:rsidR="00B14290">
              <w:rPr>
                <w:noProof/>
                <w:webHidden/>
              </w:rPr>
            </w:r>
            <w:r w:rsidR="00B14290">
              <w:rPr>
                <w:noProof/>
                <w:webHidden/>
              </w:rPr>
              <w:fldChar w:fldCharType="separate"/>
            </w:r>
            <w:r w:rsidR="00B14290">
              <w:rPr>
                <w:noProof/>
                <w:webHidden/>
              </w:rPr>
              <w:t>25</w:t>
            </w:r>
            <w:r w:rsidR="00B14290">
              <w:rPr>
                <w:noProof/>
                <w:webHidden/>
              </w:rPr>
              <w:fldChar w:fldCharType="end"/>
            </w:r>
          </w:hyperlink>
        </w:p>
        <w:p w14:paraId="2354F425" w14:textId="77777777" w:rsidR="00B14290" w:rsidRDefault="00E87A96">
          <w:pPr>
            <w:pStyle w:val="TDC1"/>
            <w:tabs>
              <w:tab w:val="right" w:leader="dot" w:pos="8828"/>
            </w:tabs>
            <w:rPr>
              <w:rFonts w:eastAsiaTheme="minorEastAsia"/>
              <w:noProof/>
              <w:lang w:eastAsia="es-CO"/>
            </w:rPr>
          </w:pPr>
          <w:hyperlink w:anchor="_Toc97046864" w:history="1">
            <w:r w:rsidR="00B14290" w:rsidRPr="00775D6C">
              <w:rPr>
                <w:rStyle w:val="Hipervnculo"/>
                <w:rFonts w:ascii="Arial" w:hAnsi="Arial" w:cs="Arial"/>
                <w:noProof/>
              </w:rPr>
              <w:t>Arquitectura del sistema multimedia mínimo viable</w:t>
            </w:r>
            <w:r w:rsidR="00B14290">
              <w:rPr>
                <w:noProof/>
                <w:webHidden/>
              </w:rPr>
              <w:tab/>
            </w:r>
            <w:r w:rsidR="00B14290">
              <w:rPr>
                <w:noProof/>
                <w:webHidden/>
              </w:rPr>
              <w:fldChar w:fldCharType="begin"/>
            </w:r>
            <w:r w:rsidR="00B14290">
              <w:rPr>
                <w:noProof/>
                <w:webHidden/>
              </w:rPr>
              <w:instrText xml:space="preserve"> PAGEREF _Toc97046864 \h </w:instrText>
            </w:r>
            <w:r w:rsidR="00B14290">
              <w:rPr>
                <w:noProof/>
                <w:webHidden/>
              </w:rPr>
            </w:r>
            <w:r w:rsidR="00B14290">
              <w:rPr>
                <w:noProof/>
                <w:webHidden/>
              </w:rPr>
              <w:fldChar w:fldCharType="separate"/>
            </w:r>
            <w:r w:rsidR="00B14290">
              <w:rPr>
                <w:noProof/>
                <w:webHidden/>
              </w:rPr>
              <w:t>48</w:t>
            </w:r>
            <w:r w:rsidR="00B14290">
              <w:rPr>
                <w:noProof/>
                <w:webHidden/>
              </w:rPr>
              <w:fldChar w:fldCharType="end"/>
            </w:r>
          </w:hyperlink>
        </w:p>
        <w:p w14:paraId="0D26F401" w14:textId="77777777" w:rsidR="00B14290" w:rsidRDefault="00E87A96">
          <w:pPr>
            <w:pStyle w:val="TDC1"/>
            <w:tabs>
              <w:tab w:val="right" w:leader="dot" w:pos="8828"/>
            </w:tabs>
            <w:rPr>
              <w:rFonts w:eastAsiaTheme="minorEastAsia"/>
              <w:noProof/>
              <w:lang w:eastAsia="es-CO"/>
            </w:rPr>
          </w:pPr>
          <w:hyperlink w:anchor="_Toc97046865" w:history="1">
            <w:r w:rsidR="00B14290" w:rsidRPr="00775D6C">
              <w:rPr>
                <w:rStyle w:val="Hipervnculo"/>
                <w:rFonts w:ascii="Arial" w:hAnsi="Arial" w:cs="Arial"/>
                <w:noProof/>
              </w:rPr>
              <w:t>Tecnologías</w:t>
            </w:r>
            <w:r w:rsidR="00B14290">
              <w:rPr>
                <w:noProof/>
                <w:webHidden/>
              </w:rPr>
              <w:tab/>
            </w:r>
            <w:r w:rsidR="00B14290">
              <w:rPr>
                <w:noProof/>
                <w:webHidden/>
              </w:rPr>
              <w:fldChar w:fldCharType="begin"/>
            </w:r>
            <w:r w:rsidR="00B14290">
              <w:rPr>
                <w:noProof/>
                <w:webHidden/>
              </w:rPr>
              <w:instrText xml:space="preserve"> PAGEREF _Toc97046865 \h </w:instrText>
            </w:r>
            <w:r w:rsidR="00B14290">
              <w:rPr>
                <w:noProof/>
                <w:webHidden/>
              </w:rPr>
            </w:r>
            <w:r w:rsidR="00B14290">
              <w:rPr>
                <w:noProof/>
                <w:webHidden/>
              </w:rPr>
              <w:fldChar w:fldCharType="separate"/>
            </w:r>
            <w:r w:rsidR="00B14290">
              <w:rPr>
                <w:noProof/>
                <w:webHidden/>
              </w:rPr>
              <w:t>51</w:t>
            </w:r>
            <w:r w:rsidR="00B14290">
              <w:rPr>
                <w:noProof/>
                <w:webHidden/>
              </w:rPr>
              <w:fldChar w:fldCharType="end"/>
            </w:r>
          </w:hyperlink>
        </w:p>
        <w:p w14:paraId="2A6B858F" w14:textId="77777777" w:rsidR="00B14290" w:rsidRDefault="00E87A96">
          <w:pPr>
            <w:pStyle w:val="TDC1"/>
            <w:tabs>
              <w:tab w:val="right" w:leader="dot" w:pos="8828"/>
            </w:tabs>
            <w:rPr>
              <w:rFonts w:eastAsiaTheme="minorEastAsia"/>
              <w:noProof/>
              <w:lang w:eastAsia="es-CO"/>
            </w:rPr>
          </w:pPr>
          <w:hyperlink w:anchor="_Toc97046866" w:history="1">
            <w:r w:rsidR="00B14290" w:rsidRPr="00775D6C">
              <w:rPr>
                <w:rStyle w:val="Hipervnculo"/>
                <w:rFonts w:ascii="Arial" w:hAnsi="Arial" w:cs="Arial"/>
                <w:noProof/>
              </w:rPr>
              <w:t>Riesgos</w:t>
            </w:r>
            <w:r w:rsidR="00B14290">
              <w:rPr>
                <w:noProof/>
                <w:webHidden/>
              </w:rPr>
              <w:tab/>
            </w:r>
            <w:r w:rsidR="00B14290">
              <w:rPr>
                <w:noProof/>
                <w:webHidden/>
              </w:rPr>
              <w:fldChar w:fldCharType="begin"/>
            </w:r>
            <w:r w:rsidR="00B14290">
              <w:rPr>
                <w:noProof/>
                <w:webHidden/>
              </w:rPr>
              <w:instrText xml:space="preserve"> PAGEREF _Toc97046866 \h </w:instrText>
            </w:r>
            <w:r w:rsidR="00B14290">
              <w:rPr>
                <w:noProof/>
                <w:webHidden/>
              </w:rPr>
            </w:r>
            <w:r w:rsidR="00B14290">
              <w:rPr>
                <w:noProof/>
                <w:webHidden/>
              </w:rPr>
              <w:fldChar w:fldCharType="separate"/>
            </w:r>
            <w:r w:rsidR="00B14290">
              <w:rPr>
                <w:noProof/>
                <w:webHidden/>
              </w:rPr>
              <w:t>57</w:t>
            </w:r>
            <w:r w:rsidR="00B14290">
              <w:rPr>
                <w:noProof/>
                <w:webHidden/>
              </w:rPr>
              <w:fldChar w:fldCharType="end"/>
            </w:r>
          </w:hyperlink>
        </w:p>
        <w:p w14:paraId="79EF8574" w14:textId="77777777" w:rsidR="00313C38" w:rsidRDefault="00313C38">
          <w:r>
            <w:rPr>
              <w:b/>
              <w:bCs/>
              <w:lang w:val="es-ES"/>
            </w:rPr>
            <w:fldChar w:fldCharType="end"/>
          </w:r>
        </w:p>
      </w:sdtContent>
    </w:sdt>
    <w:p w14:paraId="12A86C43" w14:textId="77777777" w:rsidR="002158E1" w:rsidRDefault="002158E1" w:rsidP="00313C38">
      <w:pPr>
        <w:spacing w:line="240" w:lineRule="auto"/>
        <w:jc w:val="center"/>
        <w:rPr>
          <w:ins w:id="2" w:author="Andres Fernando Solano Alegria" w:date="2022-03-04T09:28:00Z"/>
          <w:rFonts w:ascii="Arial" w:eastAsia="Times New Roman" w:hAnsi="Arial" w:cs="Arial"/>
          <w:b/>
          <w:bCs/>
          <w:color w:val="000000"/>
          <w:lang w:eastAsia="es-CO"/>
        </w:rPr>
      </w:pPr>
    </w:p>
    <w:p w14:paraId="6818EEB2" w14:textId="77777777" w:rsidR="002158E1" w:rsidRDefault="002158E1">
      <w:pPr>
        <w:rPr>
          <w:ins w:id="3" w:author="Andres Fernando Solano Alegria" w:date="2022-03-04T09:28:00Z"/>
          <w:rFonts w:ascii="Arial" w:eastAsia="Times New Roman" w:hAnsi="Arial" w:cs="Arial"/>
          <w:b/>
          <w:bCs/>
          <w:color w:val="000000"/>
          <w:lang w:eastAsia="es-CO"/>
        </w:rPr>
      </w:pPr>
      <w:ins w:id="4" w:author="Andres Fernando Solano Alegria" w:date="2022-03-04T09:28:00Z">
        <w:r>
          <w:rPr>
            <w:rFonts w:ascii="Arial" w:eastAsia="Times New Roman" w:hAnsi="Arial" w:cs="Arial"/>
            <w:b/>
            <w:bCs/>
            <w:color w:val="000000"/>
            <w:lang w:eastAsia="es-CO"/>
          </w:rPr>
          <w:br w:type="page"/>
        </w:r>
      </w:ins>
    </w:p>
    <w:p w14:paraId="74DFB06B" w14:textId="624E1217" w:rsidR="00313C38" w:rsidRPr="002158E1" w:rsidRDefault="00B14290" w:rsidP="00313C38">
      <w:pPr>
        <w:spacing w:line="240" w:lineRule="auto"/>
        <w:jc w:val="center"/>
        <w:rPr>
          <w:rFonts w:ascii="Arial" w:eastAsia="Times New Roman" w:hAnsi="Arial" w:cs="Arial"/>
          <w:b/>
          <w:bCs/>
          <w:color w:val="000000"/>
          <w:lang w:eastAsia="es-CO"/>
          <w:rPrChange w:id="5" w:author="Andres Fernando Solano Alegria" w:date="2022-03-04T09:28:00Z">
            <w:rPr>
              <w:rFonts w:ascii="Arial" w:eastAsia="Times New Roman" w:hAnsi="Arial" w:cs="Arial"/>
              <w:bCs/>
              <w:color w:val="000000"/>
              <w:lang w:eastAsia="es-CO"/>
            </w:rPr>
          </w:rPrChange>
        </w:rPr>
      </w:pPr>
      <w:r w:rsidRPr="002158E1">
        <w:rPr>
          <w:rFonts w:ascii="Arial" w:eastAsia="Times New Roman" w:hAnsi="Arial" w:cs="Arial"/>
          <w:b/>
          <w:bCs/>
          <w:color w:val="000000"/>
          <w:lang w:eastAsia="es-CO"/>
          <w:rPrChange w:id="6" w:author="Andres Fernando Solano Alegria" w:date="2022-03-04T09:28:00Z">
            <w:rPr>
              <w:rFonts w:ascii="Arial" w:eastAsia="Times New Roman" w:hAnsi="Arial" w:cs="Arial"/>
              <w:bCs/>
              <w:color w:val="000000"/>
              <w:lang w:eastAsia="es-CO"/>
            </w:rPr>
          </w:rPrChange>
        </w:rPr>
        <w:lastRenderedPageBreak/>
        <w:t>Lista de tablas</w:t>
      </w:r>
    </w:p>
    <w:p w14:paraId="447FEDAF" w14:textId="77777777" w:rsidR="00B14290" w:rsidRPr="00B14290" w:rsidRDefault="00B14290">
      <w:pPr>
        <w:pStyle w:val="Tabladeilustraciones"/>
        <w:tabs>
          <w:tab w:val="right" w:leader="dot" w:pos="8828"/>
        </w:tabs>
        <w:rPr>
          <w:rFonts w:ascii="Arial" w:hAnsi="Arial" w:cs="Arial"/>
          <w:noProof/>
        </w:rPr>
      </w:pPr>
      <w:r w:rsidRPr="00B14290">
        <w:rPr>
          <w:rFonts w:ascii="Arial" w:eastAsia="Times New Roman" w:hAnsi="Arial" w:cs="Arial"/>
          <w:b/>
          <w:bCs/>
          <w:color w:val="000000"/>
          <w:lang w:eastAsia="es-CO"/>
        </w:rPr>
        <w:fldChar w:fldCharType="begin"/>
      </w:r>
      <w:r w:rsidRPr="00B14290">
        <w:rPr>
          <w:rFonts w:ascii="Arial" w:eastAsia="Times New Roman" w:hAnsi="Arial" w:cs="Arial"/>
          <w:b/>
          <w:bCs/>
          <w:color w:val="000000"/>
          <w:lang w:eastAsia="es-CO"/>
        </w:rPr>
        <w:instrText xml:space="preserve"> TOC \h \z \c "Tabla" </w:instrText>
      </w:r>
      <w:r w:rsidRPr="00B14290">
        <w:rPr>
          <w:rFonts w:ascii="Arial" w:eastAsia="Times New Roman" w:hAnsi="Arial" w:cs="Arial"/>
          <w:b/>
          <w:bCs/>
          <w:color w:val="000000"/>
          <w:lang w:eastAsia="es-CO"/>
        </w:rPr>
        <w:fldChar w:fldCharType="separate"/>
      </w:r>
      <w:hyperlink w:anchor="_Toc97046875" w:history="1">
        <w:r w:rsidRPr="00B14290">
          <w:rPr>
            <w:rStyle w:val="Hipervnculo"/>
            <w:rFonts w:ascii="Arial" w:hAnsi="Arial" w:cs="Arial"/>
            <w:noProof/>
          </w:rPr>
          <w:t>Tabla 1Proposición de valor</w:t>
        </w:r>
        <w:r w:rsidRPr="00B14290">
          <w:rPr>
            <w:rFonts w:ascii="Arial" w:hAnsi="Arial" w:cs="Arial"/>
            <w:noProof/>
            <w:webHidden/>
          </w:rPr>
          <w:tab/>
        </w:r>
        <w:r w:rsidRPr="00B14290">
          <w:rPr>
            <w:rFonts w:ascii="Arial" w:hAnsi="Arial" w:cs="Arial"/>
            <w:noProof/>
            <w:webHidden/>
          </w:rPr>
          <w:fldChar w:fldCharType="begin"/>
        </w:r>
        <w:r w:rsidRPr="00B14290">
          <w:rPr>
            <w:rFonts w:ascii="Arial" w:hAnsi="Arial" w:cs="Arial"/>
            <w:noProof/>
            <w:webHidden/>
          </w:rPr>
          <w:instrText xml:space="preserve"> PAGEREF _Toc97046875 \h </w:instrText>
        </w:r>
        <w:r w:rsidRPr="00B14290">
          <w:rPr>
            <w:rFonts w:ascii="Arial" w:hAnsi="Arial" w:cs="Arial"/>
            <w:noProof/>
            <w:webHidden/>
          </w:rPr>
        </w:r>
        <w:r w:rsidRPr="00B14290">
          <w:rPr>
            <w:rFonts w:ascii="Arial" w:hAnsi="Arial" w:cs="Arial"/>
            <w:noProof/>
            <w:webHidden/>
          </w:rPr>
          <w:fldChar w:fldCharType="separate"/>
        </w:r>
        <w:r w:rsidRPr="00B14290">
          <w:rPr>
            <w:rFonts w:ascii="Arial" w:hAnsi="Arial" w:cs="Arial"/>
            <w:noProof/>
            <w:webHidden/>
          </w:rPr>
          <w:t>4</w:t>
        </w:r>
        <w:r w:rsidRPr="00B14290">
          <w:rPr>
            <w:rFonts w:ascii="Arial" w:hAnsi="Arial" w:cs="Arial"/>
            <w:noProof/>
            <w:webHidden/>
          </w:rPr>
          <w:fldChar w:fldCharType="end"/>
        </w:r>
      </w:hyperlink>
    </w:p>
    <w:p w14:paraId="7ACE334E" w14:textId="77777777" w:rsidR="00B14290" w:rsidRPr="00B14290" w:rsidRDefault="00E87A96">
      <w:pPr>
        <w:pStyle w:val="Tabladeilustraciones"/>
        <w:tabs>
          <w:tab w:val="right" w:leader="dot" w:pos="8828"/>
        </w:tabs>
        <w:rPr>
          <w:rFonts w:ascii="Arial" w:hAnsi="Arial" w:cs="Arial"/>
          <w:noProof/>
        </w:rPr>
      </w:pPr>
      <w:hyperlink w:anchor="_Toc97046876" w:history="1">
        <w:r w:rsidR="00B14290" w:rsidRPr="00B14290">
          <w:rPr>
            <w:rStyle w:val="Hipervnculo"/>
            <w:rFonts w:ascii="Arial" w:hAnsi="Arial" w:cs="Arial"/>
            <w:noProof/>
          </w:rPr>
          <w:t>Tabla 2 Sistema multimedia mínimo viable</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_Toc97046876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15</w:t>
        </w:r>
        <w:r w:rsidR="00B14290" w:rsidRPr="00B14290">
          <w:rPr>
            <w:rFonts w:ascii="Arial" w:hAnsi="Arial" w:cs="Arial"/>
            <w:noProof/>
            <w:webHidden/>
          </w:rPr>
          <w:fldChar w:fldCharType="end"/>
        </w:r>
      </w:hyperlink>
    </w:p>
    <w:p w14:paraId="53932448" w14:textId="77777777" w:rsidR="00B14290" w:rsidRPr="00B14290" w:rsidRDefault="00E87A96">
      <w:pPr>
        <w:pStyle w:val="Tabladeilustraciones"/>
        <w:tabs>
          <w:tab w:val="right" w:leader="dot" w:pos="8828"/>
        </w:tabs>
        <w:rPr>
          <w:rFonts w:ascii="Arial" w:hAnsi="Arial" w:cs="Arial"/>
          <w:noProof/>
        </w:rPr>
      </w:pPr>
      <w:hyperlink w:anchor="_Toc97046877" w:history="1">
        <w:r w:rsidR="00B14290" w:rsidRPr="00B14290">
          <w:rPr>
            <w:rStyle w:val="Hipervnculo"/>
            <w:rFonts w:ascii="Arial" w:hAnsi="Arial" w:cs="Arial"/>
            <w:noProof/>
          </w:rPr>
          <w:t>Tabla 3 Mapa general de historias de usuario</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_Toc97046877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26</w:t>
        </w:r>
        <w:r w:rsidR="00B14290" w:rsidRPr="00B14290">
          <w:rPr>
            <w:rFonts w:ascii="Arial" w:hAnsi="Arial" w:cs="Arial"/>
            <w:noProof/>
            <w:webHidden/>
          </w:rPr>
          <w:fldChar w:fldCharType="end"/>
        </w:r>
      </w:hyperlink>
    </w:p>
    <w:p w14:paraId="4EE3BC31" w14:textId="77777777" w:rsidR="00B14290" w:rsidRPr="00B14290" w:rsidRDefault="00E87A96">
      <w:pPr>
        <w:pStyle w:val="Tabladeilustraciones"/>
        <w:tabs>
          <w:tab w:val="right" w:leader="dot" w:pos="8828"/>
        </w:tabs>
        <w:rPr>
          <w:rFonts w:ascii="Arial" w:hAnsi="Arial" w:cs="Arial"/>
          <w:noProof/>
        </w:rPr>
      </w:pPr>
      <w:hyperlink w:anchor="_Toc97046878" w:history="1">
        <w:r w:rsidR="00B14290" w:rsidRPr="00B14290">
          <w:rPr>
            <w:rStyle w:val="Hipervnculo"/>
            <w:rFonts w:ascii="Arial" w:hAnsi="Arial" w:cs="Arial"/>
            <w:noProof/>
          </w:rPr>
          <w:t>Tabla 4 Especificación y priorización de las historias de usuario</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_Toc97046878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30</w:t>
        </w:r>
        <w:r w:rsidR="00B14290" w:rsidRPr="00B14290">
          <w:rPr>
            <w:rFonts w:ascii="Arial" w:hAnsi="Arial" w:cs="Arial"/>
            <w:noProof/>
            <w:webHidden/>
          </w:rPr>
          <w:fldChar w:fldCharType="end"/>
        </w:r>
      </w:hyperlink>
    </w:p>
    <w:p w14:paraId="11B77C12" w14:textId="77777777" w:rsidR="00B14290" w:rsidRPr="00B14290" w:rsidRDefault="00E87A96">
      <w:pPr>
        <w:pStyle w:val="Tabladeilustraciones"/>
        <w:tabs>
          <w:tab w:val="right" w:leader="dot" w:pos="8828"/>
        </w:tabs>
        <w:rPr>
          <w:rFonts w:ascii="Arial" w:hAnsi="Arial" w:cs="Arial"/>
          <w:noProof/>
        </w:rPr>
      </w:pPr>
      <w:hyperlink w:anchor="_Toc97046879" w:history="1">
        <w:r w:rsidR="00B14290" w:rsidRPr="00B14290">
          <w:rPr>
            <w:rStyle w:val="Hipervnculo"/>
            <w:rFonts w:ascii="Arial" w:hAnsi="Arial" w:cs="Arial"/>
            <w:noProof/>
          </w:rPr>
          <w:t>Tabla 5 Criterios de validación nivel de prioridad muy alta para las historias de usuario</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_Toc97046879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35</w:t>
        </w:r>
        <w:r w:rsidR="00B14290" w:rsidRPr="00B14290">
          <w:rPr>
            <w:rFonts w:ascii="Arial" w:hAnsi="Arial" w:cs="Arial"/>
            <w:noProof/>
            <w:webHidden/>
          </w:rPr>
          <w:fldChar w:fldCharType="end"/>
        </w:r>
      </w:hyperlink>
    </w:p>
    <w:p w14:paraId="471F70F7" w14:textId="77777777" w:rsidR="00B14290" w:rsidRPr="00B14290" w:rsidRDefault="00E87A96">
      <w:pPr>
        <w:pStyle w:val="Tabladeilustraciones"/>
        <w:tabs>
          <w:tab w:val="right" w:leader="dot" w:pos="8828"/>
        </w:tabs>
        <w:rPr>
          <w:rFonts w:ascii="Arial" w:hAnsi="Arial" w:cs="Arial"/>
          <w:noProof/>
        </w:rPr>
      </w:pPr>
      <w:hyperlink w:anchor="_Toc97046880" w:history="1">
        <w:r w:rsidR="00B14290" w:rsidRPr="00B14290">
          <w:rPr>
            <w:rStyle w:val="Hipervnculo"/>
            <w:rFonts w:ascii="Arial" w:hAnsi="Arial" w:cs="Arial"/>
            <w:noProof/>
          </w:rPr>
          <w:t>Tabla 6 Matriz de selección patrones de diseño</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_Toc97046880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48</w:t>
        </w:r>
        <w:r w:rsidR="00B14290" w:rsidRPr="00B14290">
          <w:rPr>
            <w:rFonts w:ascii="Arial" w:hAnsi="Arial" w:cs="Arial"/>
            <w:noProof/>
            <w:webHidden/>
          </w:rPr>
          <w:fldChar w:fldCharType="end"/>
        </w:r>
      </w:hyperlink>
    </w:p>
    <w:p w14:paraId="1C3D96F0" w14:textId="77777777" w:rsidR="00B14290" w:rsidRPr="00B14290" w:rsidRDefault="00E87A96">
      <w:pPr>
        <w:pStyle w:val="Tabladeilustraciones"/>
        <w:tabs>
          <w:tab w:val="right" w:leader="dot" w:pos="8828"/>
        </w:tabs>
        <w:rPr>
          <w:rFonts w:ascii="Arial" w:hAnsi="Arial" w:cs="Arial"/>
          <w:noProof/>
        </w:rPr>
      </w:pPr>
      <w:hyperlink w:anchor="_Toc97046881" w:history="1">
        <w:r w:rsidR="00B14290" w:rsidRPr="00B14290">
          <w:rPr>
            <w:rStyle w:val="Hipervnculo"/>
            <w:rFonts w:ascii="Arial" w:hAnsi="Arial" w:cs="Arial"/>
            <w:noProof/>
          </w:rPr>
          <w:t>Tabla 7 Viabilidad para el desarrollo del sistema</w:t>
        </w:r>
        <w:r w:rsidR="00B14290" w:rsidRPr="00B14290">
          <w:rPr>
            <w:rFonts w:ascii="Arial" w:hAnsi="Arial" w:cs="Arial"/>
            <w:noProof/>
            <w:webHidden/>
          </w:rPr>
          <w:tab/>
        </w:r>
        <w:r w:rsidR="00B14290" w:rsidRPr="00B14290">
          <w:rPr>
            <w:rFonts w:ascii="Arial" w:hAnsi="Arial" w:cs="Arial"/>
            <w:noProof/>
            <w:webHidden/>
          </w:rPr>
          <w:fldChar w:fldCharType="begin"/>
        </w:r>
        <w:r w:rsidR="00B14290" w:rsidRPr="00B14290">
          <w:rPr>
            <w:rFonts w:ascii="Arial" w:hAnsi="Arial" w:cs="Arial"/>
            <w:noProof/>
            <w:webHidden/>
          </w:rPr>
          <w:instrText xml:space="preserve"> PAGEREF _Toc97046881 \h </w:instrText>
        </w:r>
        <w:r w:rsidR="00B14290" w:rsidRPr="00B14290">
          <w:rPr>
            <w:rFonts w:ascii="Arial" w:hAnsi="Arial" w:cs="Arial"/>
            <w:noProof/>
            <w:webHidden/>
          </w:rPr>
        </w:r>
        <w:r w:rsidR="00B14290" w:rsidRPr="00B14290">
          <w:rPr>
            <w:rFonts w:ascii="Arial" w:hAnsi="Arial" w:cs="Arial"/>
            <w:noProof/>
            <w:webHidden/>
          </w:rPr>
          <w:fldChar w:fldCharType="separate"/>
        </w:r>
        <w:r w:rsidR="00B14290" w:rsidRPr="00B14290">
          <w:rPr>
            <w:rFonts w:ascii="Arial" w:hAnsi="Arial" w:cs="Arial"/>
            <w:noProof/>
            <w:webHidden/>
          </w:rPr>
          <w:t>52</w:t>
        </w:r>
        <w:r w:rsidR="00B14290" w:rsidRPr="00B14290">
          <w:rPr>
            <w:rFonts w:ascii="Arial" w:hAnsi="Arial" w:cs="Arial"/>
            <w:noProof/>
            <w:webHidden/>
          </w:rPr>
          <w:fldChar w:fldCharType="end"/>
        </w:r>
      </w:hyperlink>
    </w:p>
    <w:p w14:paraId="01D43B8D" w14:textId="77777777" w:rsidR="00313C38" w:rsidRDefault="00B14290" w:rsidP="00313C38">
      <w:pPr>
        <w:spacing w:line="240" w:lineRule="auto"/>
        <w:jc w:val="center"/>
        <w:rPr>
          <w:ins w:id="7" w:author="Andres Fernando Solano Alegria" w:date="2022-03-04T09:28:00Z"/>
          <w:rFonts w:ascii="Arial" w:eastAsia="Times New Roman" w:hAnsi="Arial" w:cs="Arial"/>
          <w:b/>
          <w:bCs/>
          <w:color w:val="000000"/>
          <w:lang w:eastAsia="es-CO"/>
        </w:rPr>
      </w:pPr>
      <w:r w:rsidRPr="00B14290">
        <w:rPr>
          <w:rFonts w:ascii="Arial" w:eastAsia="Times New Roman" w:hAnsi="Arial" w:cs="Arial"/>
          <w:b/>
          <w:bCs/>
          <w:color w:val="000000"/>
          <w:lang w:eastAsia="es-CO"/>
        </w:rPr>
        <w:fldChar w:fldCharType="end"/>
      </w:r>
    </w:p>
    <w:p w14:paraId="217C652F" w14:textId="77777777" w:rsidR="002158E1" w:rsidRDefault="002158E1">
      <w:pPr>
        <w:rPr>
          <w:ins w:id="8" w:author="Andres Fernando Solano Alegria" w:date="2022-03-04T09:28:00Z"/>
          <w:rFonts w:ascii="Arial" w:eastAsia="Times New Roman" w:hAnsi="Arial" w:cs="Arial"/>
          <w:b/>
          <w:bCs/>
          <w:color w:val="000000"/>
          <w:lang w:eastAsia="es-CO"/>
        </w:rPr>
      </w:pPr>
      <w:ins w:id="9" w:author="Andres Fernando Solano Alegria" w:date="2022-03-04T09:28:00Z">
        <w:r>
          <w:rPr>
            <w:rFonts w:ascii="Arial" w:eastAsia="Times New Roman" w:hAnsi="Arial" w:cs="Arial"/>
            <w:b/>
            <w:bCs/>
            <w:color w:val="000000"/>
            <w:lang w:eastAsia="es-CO"/>
          </w:rPr>
          <w:br w:type="page"/>
        </w:r>
      </w:ins>
    </w:p>
    <w:p w14:paraId="1F8A038C" w14:textId="5FB0ECE1" w:rsidR="002158E1" w:rsidRDefault="002158E1" w:rsidP="00313C38">
      <w:pPr>
        <w:spacing w:line="240" w:lineRule="auto"/>
        <w:jc w:val="center"/>
        <w:rPr>
          <w:rFonts w:ascii="Arial" w:eastAsia="Times New Roman" w:hAnsi="Arial" w:cs="Arial"/>
          <w:b/>
          <w:bCs/>
          <w:color w:val="000000"/>
          <w:lang w:eastAsia="es-CO"/>
        </w:rPr>
      </w:pPr>
      <w:ins w:id="10" w:author="Andres Fernando Solano Alegria" w:date="2022-03-04T09:28:00Z">
        <w:r>
          <w:rPr>
            <w:rFonts w:ascii="Arial" w:eastAsia="Times New Roman" w:hAnsi="Arial" w:cs="Arial"/>
            <w:b/>
            <w:bCs/>
            <w:color w:val="000000"/>
            <w:lang w:eastAsia="es-CO"/>
          </w:rPr>
          <w:lastRenderedPageBreak/>
          <w:t>Lista de figuras</w:t>
        </w:r>
      </w:ins>
    </w:p>
    <w:p w14:paraId="45FD32D7" w14:textId="77777777" w:rsidR="00B14290" w:rsidRDefault="00B14290">
      <w:pPr>
        <w:pStyle w:val="Tabladeilustraciones"/>
        <w:tabs>
          <w:tab w:val="right" w:leader="dot" w:pos="8828"/>
        </w:tabs>
        <w:rPr>
          <w:rFonts w:eastAsiaTheme="minorEastAsia"/>
          <w:noProof/>
          <w:lang w:eastAsia="es-CO"/>
        </w:rPr>
      </w:pPr>
      <w:r>
        <w:rPr>
          <w:rFonts w:ascii="Arial" w:eastAsia="Times New Roman" w:hAnsi="Arial" w:cs="Arial"/>
          <w:b/>
          <w:bCs/>
          <w:color w:val="000000"/>
          <w:lang w:eastAsia="es-CO"/>
        </w:rPr>
        <w:fldChar w:fldCharType="begin"/>
      </w:r>
      <w:r>
        <w:rPr>
          <w:rFonts w:ascii="Arial" w:eastAsia="Times New Roman" w:hAnsi="Arial" w:cs="Arial"/>
          <w:b/>
          <w:bCs/>
          <w:color w:val="000000"/>
          <w:lang w:eastAsia="es-CO"/>
        </w:rPr>
        <w:instrText xml:space="preserve"> TOC \h \z \c "Ilustración" </w:instrText>
      </w:r>
      <w:r>
        <w:rPr>
          <w:rFonts w:ascii="Arial" w:eastAsia="Times New Roman" w:hAnsi="Arial" w:cs="Arial"/>
          <w:b/>
          <w:bCs/>
          <w:color w:val="000000"/>
          <w:lang w:eastAsia="es-CO"/>
        </w:rPr>
        <w:fldChar w:fldCharType="separate"/>
      </w:r>
      <w:hyperlink w:anchor="_Toc97046986" w:history="1">
        <w:r w:rsidRPr="00AC2734">
          <w:rPr>
            <w:rStyle w:val="Hipervnculo"/>
            <w:noProof/>
          </w:rPr>
          <w:t>Ilustración 1 Elementos del SMMV</w:t>
        </w:r>
        <w:r>
          <w:rPr>
            <w:noProof/>
            <w:webHidden/>
          </w:rPr>
          <w:tab/>
        </w:r>
        <w:r>
          <w:rPr>
            <w:noProof/>
            <w:webHidden/>
          </w:rPr>
          <w:fldChar w:fldCharType="begin"/>
        </w:r>
        <w:r>
          <w:rPr>
            <w:noProof/>
            <w:webHidden/>
          </w:rPr>
          <w:instrText xml:space="preserve"> PAGEREF _Toc97046986 \h </w:instrText>
        </w:r>
        <w:r>
          <w:rPr>
            <w:noProof/>
            <w:webHidden/>
          </w:rPr>
        </w:r>
        <w:r>
          <w:rPr>
            <w:noProof/>
            <w:webHidden/>
          </w:rPr>
          <w:fldChar w:fldCharType="separate"/>
        </w:r>
        <w:r>
          <w:rPr>
            <w:noProof/>
            <w:webHidden/>
          </w:rPr>
          <w:t>16</w:t>
        </w:r>
        <w:r>
          <w:rPr>
            <w:noProof/>
            <w:webHidden/>
          </w:rPr>
          <w:fldChar w:fldCharType="end"/>
        </w:r>
      </w:hyperlink>
    </w:p>
    <w:p w14:paraId="1D9438CD" w14:textId="77777777" w:rsidR="00B14290" w:rsidRDefault="00E87A96">
      <w:pPr>
        <w:pStyle w:val="Tabladeilustraciones"/>
        <w:tabs>
          <w:tab w:val="right" w:leader="dot" w:pos="8828"/>
        </w:tabs>
        <w:rPr>
          <w:rFonts w:eastAsiaTheme="minorEastAsia"/>
          <w:noProof/>
          <w:lang w:eastAsia="es-CO"/>
        </w:rPr>
      </w:pPr>
      <w:hyperlink w:anchor="_Toc97046987" w:history="1">
        <w:r w:rsidR="00B14290" w:rsidRPr="00AC2734">
          <w:rPr>
            <w:rStyle w:val="Hipervnculo"/>
            <w:noProof/>
          </w:rPr>
          <w:t>Ilustración 2 Diseño gafas cardboard</w:t>
        </w:r>
        <w:r w:rsidR="00B14290">
          <w:rPr>
            <w:noProof/>
            <w:webHidden/>
          </w:rPr>
          <w:tab/>
        </w:r>
        <w:r w:rsidR="00B14290">
          <w:rPr>
            <w:noProof/>
            <w:webHidden/>
          </w:rPr>
          <w:fldChar w:fldCharType="begin"/>
        </w:r>
        <w:r w:rsidR="00B14290">
          <w:rPr>
            <w:noProof/>
            <w:webHidden/>
          </w:rPr>
          <w:instrText xml:space="preserve"> PAGEREF _Toc97046987 \h </w:instrText>
        </w:r>
        <w:r w:rsidR="00B14290">
          <w:rPr>
            <w:noProof/>
            <w:webHidden/>
          </w:rPr>
        </w:r>
        <w:r w:rsidR="00B14290">
          <w:rPr>
            <w:noProof/>
            <w:webHidden/>
          </w:rPr>
          <w:fldChar w:fldCharType="separate"/>
        </w:r>
        <w:r w:rsidR="00B14290">
          <w:rPr>
            <w:noProof/>
            <w:webHidden/>
          </w:rPr>
          <w:t>17</w:t>
        </w:r>
        <w:r w:rsidR="00B14290">
          <w:rPr>
            <w:noProof/>
            <w:webHidden/>
          </w:rPr>
          <w:fldChar w:fldCharType="end"/>
        </w:r>
      </w:hyperlink>
    </w:p>
    <w:p w14:paraId="5A53E105" w14:textId="77777777" w:rsidR="00B14290" w:rsidRDefault="00E87A96">
      <w:pPr>
        <w:pStyle w:val="Tabladeilustraciones"/>
        <w:tabs>
          <w:tab w:val="right" w:leader="dot" w:pos="8828"/>
        </w:tabs>
        <w:rPr>
          <w:rFonts w:eastAsiaTheme="minorEastAsia"/>
          <w:noProof/>
          <w:lang w:eastAsia="es-CO"/>
        </w:rPr>
      </w:pPr>
      <w:hyperlink w:anchor="_Toc97046988" w:history="1">
        <w:r w:rsidR="00B14290" w:rsidRPr="00AC2734">
          <w:rPr>
            <w:rStyle w:val="Hipervnculo"/>
            <w:noProof/>
          </w:rPr>
          <w:t>Ilustración 3 Celular y gafas cardboard en uso</w:t>
        </w:r>
        <w:r w:rsidR="00B14290">
          <w:rPr>
            <w:noProof/>
            <w:webHidden/>
          </w:rPr>
          <w:tab/>
        </w:r>
        <w:r w:rsidR="00B14290">
          <w:rPr>
            <w:noProof/>
            <w:webHidden/>
          </w:rPr>
          <w:fldChar w:fldCharType="begin"/>
        </w:r>
        <w:r w:rsidR="00B14290">
          <w:rPr>
            <w:noProof/>
            <w:webHidden/>
          </w:rPr>
          <w:instrText xml:space="preserve"> PAGEREF _Toc97046988 \h </w:instrText>
        </w:r>
        <w:r w:rsidR="00B14290">
          <w:rPr>
            <w:noProof/>
            <w:webHidden/>
          </w:rPr>
        </w:r>
        <w:r w:rsidR="00B14290">
          <w:rPr>
            <w:noProof/>
            <w:webHidden/>
          </w:rPr>
          <w:fldChar w:fldCharType="separate"/>
        </w:r>
        <w:r w:rsidR="00B14290">
          <w:rPr>
            <w:noProof/>
            <w:webHidden/>
          </w:rPr>
          <w:t>17</w:t>
        </w:r>
        <w:r w:rsidR="00B14290">
          <w:rPr>
            <w:noProof/>
            <w:webHidden/>
          </w:rPr>
          <w:fldChar w:fldCharType="end"/>
        </w:r>
      </w:hyperlink>
    </w:p>
    <w:p w14:paraId="5EEC60C5" w14:textId="77777777" w:rsidR="00B14290" w:rsidRDefault="00E87A96">
      <w:pPr>
        <w:pStyle w:val="Tabladeilustraciones"/>
        <w:tabs>
          <w:tab w:val="right" w:leader="dot" w:pos="8828"/>
        </w:tabs>
        <w:rPr>
          <w:rFonts w:eastAsiaTheme="minorEastAsia"/>
          <w:noProof/>
          <w:lang w:eastAsia="es-CO"/>
        </w:rPr>
      </w:pPr>
      <w:hyperlink w:anchor="_Toc97046989" w:history="1">
        <w:r w:rsidR="00B14290" w:rsidRPr="00AC2734">
          <w:rPr>
            <w:rStyle w:val="Hipervnculo"/>
            <w:noProof/>
          </w:rPr>
          <w:t>Ilustración 4 Prototipo:Fichas</w:t>
        </w:r>
        <w:r w:rsidR="00B14290">
          <w:rPr>
            <w:noProof/>
            <w:webHidden/>
          </w:rPr>
          <w:tab/>
        </w:r>
        <w:r w:rsidR="00B14290">
          <w:rPr>
            <w:noProof/>
            <w:webHidden/>
          </w:rPr>
          <w:fldChar w:fldCharType="begin"/>
        </w:r>
        <w:r w:rsidR="00B14290">
          <w:rPr>
            <w:noProof/>
            <w:webHidden/>
          </w:rPr>
          <w:instrText xml:space="preserve"> PAGEREF _Toc97046989 \h </w:instrText>
        </w:r>
        <w:r w:rsidR="00B14290">
          <w:rPr>
            <w:noProof/>
            <w:webHidden/>
          </w:rPr>
        </w:r>
        <w:r w:rsidR="00B14290">
          <w:rPr>
            <w:noProof/>
            <w:webHidden/>
          </w:rPr>
          <w:fldChar w:fldCharType="separate"/>
        </w:r>
        <w:r w:rsidR="00B14290">
          <w:rPr>
            <w:noProof/>
            <w:webHidden/>
          </w:rPr>
          <w:t>18</w:t>
        </w:r>
        <w:r w:rsidR="00B14290">
          <w:rPr>
            <w:noProof/>
            <w:webHidden/>
          </w:rPr>
          <w:fldChar w:fldCharType="end"/>
        </w:r>
      </w:hyperlink>
    </w:p>
    <w:p w14:paraId="2D494B3F" w14:textId="77777777" w:rsidR="00B14290" w:rsidRDefault="00E87A96">
      <w:pPr>
        <w:pStyle w:val="Tabladeilustraciones"/>
        <w:tabs>
          <w:tab w:val="right" w:leader="dot" w:pos="8828"/>
        </w:tabs>
        <w:rPr>
          <w:rFonts w:eastAsiaTheme="minorEastAsia"/>
          <w:noProof/>
          <w:lang w:eastAsia="es-CO"/>
        </w:rPr>
      </w:pPr>
      <w:hyperlink w:anchor="_Toc97046990" w:history="1">
        <w:r w:rsidR="00B14290" w:rsidRPr="00AC2734">
          <w:rPr>
            <w:rStyle w:val="Hipervnculo"/>
            <w:noProof/>
          </w:rPr>
          <w:t>Ilustración 5 Modelo 3D del sistema en el aula</w:t>
        </w:r>
        <w:r w:rsidR="00B14290">
          <w:rPr>
            <w:noProof/>
            <w:webHidden/>
          </w:rPr>
          <w:tab/>
        </w:r>
        <w:r w:rsidR="00B14290">
          <w:rPr>
            <w:noProof/>
            <w:webHidden/>
          </w:rPr>
          <w:fldChar w:fldCharType="begin"/>
        </w:r>
        <w:r w:rsidR="00B14290">
          <w:rPr>
            <w:noProof/>
            <w:webHidden/>
          </w:rPr>
          <w:instrText xml:space="preserve"> PAGEREF _Toc97046990 \h </w:instrText>
        </w:r>
        <w:r w:rsidR="00B14290">
          <w:rPr>
            <w:noProof/>
            <w:webHidden/>
          </w:rPr>
        </w:r>
        <w:r w:rsidR="00B14290">
          <w:rPr>
            <w:noProof/>
            <w:webHidden/>
          </w:rPr>
          <w:fldChar w:fldCharType="separate"/>
        </w:r>
        <w:r w:rsidR="00B14290">
          <w:rPr>
            <w:noProof/>
            <w:webHidden/>
          </w:rPr>
          <w:t>18</w:t>
        </w:r>
        <w:r w:rsidR="00B14290">
          <w:rPr>
            <w:noProof/>
            <w:webHidden/>
          </w:rPr>
          <w:fldChar w:fldCharType="end"/>
        </w:r>
      </w:hyperlink>
    </w:p>
    <w:p w14:paraId="6FD87604" w14:textId="77777777" w:rsidR="00B14290" w:rsidRDefault="00E87A96">
      <w:pPr>
        <w:pStyle w:val="Tabladeilustraciones"/>
        <w:tabs>
          <w:tab w:val="right" w:leader="dot" w:pos="8828"/>
        </w:tabs>
        <w:rPr>
          <w:rFonts w:eastAsiaTheme="minorEastAsia"/>
          <w:noProof/>
          <w:lang w:eastAsia="es-CO"/>
        </w:rPr>
      </w:pPr>
      <w:hyperlink w:anchor="_Toc97046991" w:history="1">
        <w:r w:rsidR="00B14290" w:rsidRPr="00AC2734">
          <w:rPr>
            <w:rStyle w:val="Hipervnculo"/>
            <w:noProof/>
          </w:rPr>
          <w:t>Ilustración 6 Prototipo: Visión del sistema desde la perspectiva del usuario</w:t>
        </w:r>
        <w:r w:rsidR="00B14290">
          <w:rPr>
            <w:noProof/>
            <w:webHidden/>
          </w:rPr>
          <w:tab/>
        </w:r>
        <w:r w:rsidR="00B14290">
          <w:rPr>
            <w:noProof/>
            <w:webHidden/>
          </w:rPr>
          <w:fldChar w:fldCharType="begin"/>
        </w:r>
        <w:r w:rsidR="00B14290">
          <w:rPr>
            <w:noProof/>
            <w:webHidden/>
          </w:rPr>
          <w:instrText xml:space="preserve"> PAGEREF _Toc97046991 \h </w:instrText>
        </w:r>
        <w:r w:rsidR="00B14290">
          <w:rPr>
            <w:noProof/>
            <w:webHidden/>
          </w:rPr>
        </w:r>
        <w:r w:rsidR="00B14290">
          <w:rPr>
            <w:noProof/>
            <w:webHidden/>
          </w:rPr>
          <w:fldChar w:fldCharType="separate"/>
        </w:r>
        <w:r w:rsidR="00B14290">
          <w:rPr>
            <w:noProof/>
            <w:webHidden/>
          </w:rPr>
          <w:t>19</w:t>
        </w:r>
        <w:r w:rsidR="00B14290">
          <w:rPr>
            <w:noProof/>
            <w:webHidden/>
          </w:rPr>
          <w:fldChar w:fldCharType="end"/>
        </w:r>
      </w:hyperlink>
    </w:p>
    <w:p w14:paraId="5E347841" w14:textId="77777777" w:rsidR="00B14290" w:rsidRDefault="00E87A96">
      <w:pPr>
        <w:pStyle w:val="Tabladeilustraciones"/>
        <w:tabs>
          <w:tab w:val="right" w:leader="dot" w:pos="8828"/>
        </w:tabs>
        <w:rPr>
          <w:rFonts w:eastAsiaTheme="minorEastAsia"/>
          <w:noProof/>
          <w:lang w:eastAsia="es-CO"/>
        </w:rPr>
      </w:pPr>
      <w:hyperlink w:anchor="_Toc97046992" w:history="1">
        <w:r w:rsidR="00B14290" w:rsidRPr="00AC2734">
          <w:rPr>
            <w:rStyle w:val="Hipervnculo"/>
            <w:noProof/>
          </w:rPr>
          <w:t>Ilustración 7 Tapete del nivel 1</w:t>
        </w:r>
        <w:r w:rsidR="00B14290">
          <w:rPr>
            <w:noProof/>
            <w:webHidden/>
          </w:rPr>
          <w:tab/>
        </w:r>
        <w:r w:rsidR="00B14290">
          <w:rPr>
            <w:noProof/>
            <w:webHidden/>
          </w:rPr>
          <w:fldChar w:fldCharType="begin"/>
        </w:r>
        <w:r w:rsidR="00B14290">
          <w:rPr>
            <w:noProof/>
            <w:webHidden/>
          </w:rPr>
          <w:instrText xml:space="preserve"> PAGEREF _Toc97046992 \h </w:instrText>
        </w:r>
        <w:r w:rsidR="00B14290">
          <w:rPr>
            <w:noProof/>
            <w:webHidden/>
          </w:rPr>
        </w:r>
        <w:r w:rsidR="00B14290">
          <w:rPr>
            <w:noProof/>
            <w:webHidden/>
          </w:rPr>
          <w:fldChar w:fldCharType="separate"/>
        </w:r>
        <w:r w:rsidR="00B14290">
          <w:rPr>
            <w:noProof/>
            <w:webHidden/>
          </w:rPr>
          <w:t>19</w:t>
        </w:r>
        <w:r w:rsidR="00B14290">
          <w:rPr>
            <w:noProof/>
            <w:webHidden/>
          </w:rPr>
          <w:fldChar w:fldCharType="end"/>
        </w:r>
      </w:hyperlink>
    </w:p>
    <w:p w14:paraId="1DF638BF" w14:textId="77777777" w:rsidR="00B14290" w:rsidRDefault="00E87A96">
      <w:pPr>
        <w:pStyle w:val="Tabladeilustraciones"/>
        <w:tabs>
          <w:tab w:val="right" w:leader="dot" w:pos="8828"/>
        </w:tabs>
        <w:rPr>
          <w:rFonts w:eastAsiaTheme="minorEastAsia"/>
          <w:noProof/>
          <w:lang w:eastAsia="es-CO"/>
        </w:rPr>
      </w:pPr>
      <w:hyperlink w:anchor="_Toc97046993" w:history="1">
        <w:r w:rsidR="00B14290" w:rsidRPr="00AC2734">
          <w:rPr>
            <w:rStyle w:val="Hipervnculo"/>
            <w:noProof/>
          </w:rPr>
          <w:t>Ilustración 8 Tapete del nivel 2</w:t>
        </w:r>
        <w:r w:rsidR="00B14290">
          <w:rPr>
            <w:noProof/>
            <w:webHidden/>
          </w:rPr>
          <w:tab/>
        </w:r>
        <w:r w:rsidR="00B14290">
          <w:rPr>
            <w:noProof/>
            <w:webHidden/>
          </w:rPr>
          <w:fldChar w:fldCharType="begin"/>
        </w:r>
        <w:r w:rsidR="00B14290">
          <w:rPr>
            <w:noProof/>
            <w:webHidden/>
          </w:rPr>
          <w:instrText xml:space="preserve"> PAGEREF _Toc97046993 \h </w:instrText>
        </w:r>
        <w:r w:rsidR="00B14290">
          <w:rPr>
            <w:noProof/>
            <w:webHidden/>
          </w:rPr>
        </w:r>
        <w:r w:rsidR="00B14290">
          <w:rPr>
            <w:noProof/>
            <w:webHidden/>
          </w:rPr>
          <w:fldChar w:fldCharType="separate"/>
        </w:r>
        <w:r w:rsidR="00B14290">
          <w:rPr>
            <w:noProof/>
            <w:webHidden/>
          </w:rPr>
          <w:t>20</w:t>
        </w:r>
        <w:r w:rsidR="00B14290">
          <w:rPr>
            <w:noProof/>
            <w:webHidden/>
          </w:rPr>
          <w:fldChar w:fldCharType="end"/>
        </w:r>
      </w:hyperlink>
    </w:p>
    <w:p w14:paraId="09EBB6C8" w14:textId="77777777" w:rsidR="00B14290" w:rsidRDefault="00E87A96">
      <w:pPr>
        <w:pStyle w:val="Tabladeilustraciones"/>
        <w:tabs>
          <w:tab w:val="right" w:leader="dot" w:pos="8828"/>
        </w:tabs>
        <w:rPr>
          <w:rFonts w:eastAsiaTheme="minorEastAsia"/>
          <w:noProof/>
          <w:lang w:eastAsia="es-CO"/>
        </w:rPr>
      </w:pPr>
      <w:hyperlink w:anchor="_Toc97046994" w:history="1">
        <w:r w:rsidR="00B14290" w:rsidRPr="00AC2734">
          <w:rPr>
            <w:rStyle w:val="Hipervnculo"/>
            <w:noProof/>
          </w:rPr>
          <w:t>Ilustración 9 Pantalla de inicio</w:t>
        </w:r>
        <w:r w:rsidR="00B14290">
          <w:rPr>
            <w:noProof/>
            <w:webHidden/>
          </w:rPr>
          <w:tab/>
        </w:r>
        <w:r w:rsidR="00B14290">
          <w:rPr>
            <w:noProof/>
            <w:webHidden/>
          </w:rPr>
          <w:fldChar w:fldCharType="begin"/>
        </w:r>
        <w:r w:rsidR="00B14290">
          <w:rPr>
            <w:noProof/>
            <w:webHidden/>
          </w:rPr>
          <w:instrText xml:space="preserve"> PAGEREF _Toc97046994 \h </w:instrText>
        </w:r>
        <w:r w:rsidR="00B14290">
          <w:rPr>
            <w:noProof/>
            <w:webHidden/>
          </w:rPr>
        </w:r>
        <w:r w:rsidR="00B14290">
          <w:rPr>
            <w:noProof/>
            <w:webHidden/>
          </w:rPr>
          <w:fldChar w:fldCharType="separate"/>
        </w:r>
        <w:r w:rsidR="00B14290">
          <w:rPr>
            <w:noProof/>
            <w:webHidden/>
          </w:rPr>
          <w:t>20</w:t>
        </w:r>
        <w:r w:rsidR="00B14290">
          <w:rPr>
            <w:noProof/>
            <w:webHidden/>
          </w:rPr>
          <w:fldChar w:fldCharType="end"/>
        </w:r>
      </w:hyperlink>
    </w:p>
    <w:p w14:paraId="32CFBD65" w14:textId="77777777" w:rsidR="00B14290" w:rsidRDefault="00E87A96">
      <w:pPr>
        <w:pStyle w:val="Tabladeilustraciones"/>
        <w:tabs>
          <w:tab w:val="right" w:leader="dot" w:pos="8828"/>
        </w:tabs>
        <w:rPr>
          <w:rFonts w:eastAsiaTheme="minorEastAsia"/>
          <w:noProof/>
          <w:lang w:eastAsia="es-CO"/>
        </w:rPr>
      </w:pPr>
      <w:hyperlink w:anchor="_Toc97046995" w:history="1">
        <w:r w:rsidR="00B14290" w:rsidRPr="00AC2734">
          <w:rPr>
            <w:rStyle w:val="Hipervnculo"/>
            <w:noProof/>
          </w:rPr>
          <w:t>Ilustración 10 Pantalla tutorial</w:t>
        </w:r>
        <w:r w:rsidR="00B14290">
          <w:rPr>
            <w:noProof/>
            <w:webHidden/>
          </w:rPr>
          <w:tab/>
        </w:r>
        <w:r w:rsidR="00B14290">
          <w:rPr>
            <w:noProof/>
            <w:webHidden/>
          </w:rPr>
          <w:fldChar w:fldCharType="begin"/>
        </w:r>
        <w:r w:rsidR="00B14290">
          <w:rPr>
            <w:noProof/>
            <w:webHidden/>
          </w:rPr>
          <w:instrText xml:space="preserve"> PAGEREF _Toc97046995 \h </w:instrText>
        </w:r>
        <w:r w:rsidR="00B14290">
          <w:rPr>
            <w:noProof/>
            <w:webHidden/>
          </w:rPr>
        </w:r>
        <w:r w:rsidR="00B14290">
          <w:rPr>
            <w:noProof/>
            <w:webHidden/>
          </w:rPr>
          <w:fldChar w:fldCharType="separate"/>
        </w:r>
        <w:r w:rsidR="00B14290">
          <w:rPr>
            <w:noProof/>
            <w:webHidden/>
          </w:rPr>
          <w:t>21</w:t>
        </w:r>
        <w:r w:rsidR="00B14290">
          <w:rPr>
            <w:noProof/>
            <w:webHidden/>
          </w:rPr>
          <w:fldChar w:fldCharType="end"/>
        </w:r>
      </w:hyperlink>
    </w:p>
    <w:p w14:paraId="66A1A202" w14:textId="77777777" w:rsidR="00B14290" w:rsidRDefault="00E87A96">
      <w:pPr>
        <w:pStyle w:val="Tabladeilustraciones"/>
        <w:tabs>
          <w:tab w:val="right" w:leader="dot" w:pos="8828"/>
        </w:tabs>
        <w:rPr>
          <w:rFonts w:eastAsiaTheme="minorEastAsia"/>
          <w:noProof/>
          <w:lang w:eastAsia="es-CO"/>
        </w:rPr>
      </w:pPr>
      <w:hyperlink w:anchor="_Toc97046996" w:history="1">
        <w:r w:rsidR="00B14290" w:rsidRPr="00AC2734">
          <w:rPr>
            <w:rStyle w:val="Hipervnculo"/>
            <w:noProof/>
          </w:rPr>
          <w:t>Ilustración 11Pantalla asistente virtual</w:t>
        </w:r>
        <w:r w:rsidR="00B14290">
          <w:rPr>
            <w:noProof/>
            <w:webHidden/>
          </w:rPr>
          <w:tab/>
        </w:r>
        <w:r w:rsidR="00B14290">
          <w:rPr>
            <w:noProof/>
            <w:webHidden/>
          </w:rPr>
          <w:fldChar w:fldCharType="begin"/>
        </w:r>
        <w:r w:rsidR="00B14290">
          <w:rPr>
            <w:noProof/>
            <w:webHidden/>
          </w:rPr>
          <w:instrText xml:space="preserve"> PAGEREF _Toc97046996 \h </w:instrText>
        </w:r>
        <w:r w:rsidR="00B14290">
          <w:rPr>
            <w:noProof/>
            <w:webHidden/>
          </w:rPr>
        </w:r>
        <w:r w:rsidR="00B14290">
          <w:rPr>
            <w:noProof/>
            <w:webHidden/>
          </w:rPr>
          <w:fldChar w:fldCharType="separate"/>
        </w:r>
        <w:r w:rsidR="00B14290">
          <w:rPr>
            <w:noProof/>
            <w:webHidden/>
          </w:rPr>
          <w:t>21</w:t>
        </w:r>
        <w:r w:rsidR="00B14290">
          <w:rPr>
            <w:noProof/>
            <w:webHidden/>
          </w:rPr>
          <w:fldChar w:fldCharType="end"/>
        </w:r>
      </w:hyperlink>
    </w:p>
    <w:p w14:paraId="61D10A28" w14:textId="77777777" w:rsidR="00B14290" w:rsidRDefault="00E87A96">
      <w:pPr>
        <w:pStyle w:val="Tabladeilustraciones"/>
        <w:tabs>
          <w:tab w:val="right" w:leader="dot" w:pos="8828"/>
        </w:tabs>
        <w:rPr>
          <w:rFonts w:eastAsiaTheme="minorEastAsia"/>
          <w:noProof/>
          <w:lang w:eastAsia="es-CO"/>
        </w:rPr>
      </w:pPr>
      <w:hyperlink w:anchor="_Toc97046997" w:history="1">
        <w:r w:rsidR="00B14290" w:rsidRPr="00AC2734">
          <w:rPr>
            <w:rStyle w:val="Hipervnculo"/>
            <w:noProof/>
          </w:rPr>
          <w:t>Ilustración 12 Barra de progreso: primer objetivo</w:t>
        </w:r>
        <w:r w:rsidR="00B14290">
          <w:rPr>
            <w:noProof/>
            <w:webHidden/>
          </w:rPr>
          <w:tab/>
        </w:r>
        <w:r w:rsidR="00B14290">
          <w:rPr>
            <w:noProof/>
            <w:webHidden/>
          </w:rPr>
          <w:fldChar w:fldCharType="begin"/>
        </w:r>
        <w:r w:rsidR="00B14290">
          <w:rPr>
            <w:noProof/>
            <w:webHidden/>
          </w:rPr>
          <w:instrText xml:space="preserve"> PAGEREF _Toc97046997 \h </w:instrText>
        </w:r>
        <w:r w:rsidR="00B14290">
          <w:rPr>
            <w:noProof/>
            <w:webHidden/>
          </w:rPr>
        </w:r>
        <w:r w:rsidR="00B14290">
          <w:rPr>
            <w:noProof/>
            <w:webHidden/>
          </w:rPr>
          <w:fldChar w:fldCharType="separate"/>
        </w:r>
        <w:r w:rsidR="00B14290">
          <w:rPr>
            <w:noProof/>
            <w:webHidden/>
          </w:rPr>
          <w:t>22</w:t>
        </w:r>
        <w:r w:rsidR="00B14290">
          <w:rPr>
            <w:noProof/>
            <w:webHidden/>
          </w:rPr>
          <w:fldChar w:fldCharType="end"/>
        </w:r>
      </w:hyperlink>
    </w:p>
    <w:p w14:paraId="2B7F7BCC" w14:textId="77777777" w:rsidR="00B14290" w:rsidRDefault="00E87A96">
      <w:pPr>
        <w:pStyle w:val="Tabladeilustraciones"/>
        <w:tabs>
          <w:tab w:val="right" w:leader="dot" w:pos="8828"/>
        </w:tabs>
        <w:rPr>
          <w:rFonts w:eastAsiaTheme="minorEastAsia"/>
          <w:noProof/>
          <w:lang w:eastAsia="es-CO"/>
        </w:rPr>
      </w:pPr>
      <w:hyperlink w:anchor="_Toc97046998" w:history="1">
        <w:r w:rsidR="00B14290" w:rsidRPr="00AC2734">
          <w:rPr>
            <w:rStyle w:val="Hipervnculo"/>
            <w:noProof/>
          </w:rPr>
          <w:t>Ilustración 13Barra de progreso: segundo objetivo</w:t>
        </w:r>
        <w:r w:rsidR="00B14290">
          <w:rPr>
            <w:noProof/>
            <w:webHidden/>
          </w:rPr>
          <w:tab/>
        </w:r>
        <w:r w:rsidR="00B14290">
          <w:rPr>
            <w:noProof/>
            <w:webHidden/>
          </w:rPr>
          <w:fldChar w:fldCharType="begin"/>
        </w:r>
        <w:r w:rsidR="00B14290">
          <w:rPr>
            <w:noProof/>
            <w:webHidden/>
          </w:rPr>
          <w:instrText xml:space="preserve"> PAGEREF _Toc97046998 \h </w:instrText>
        </w:r>
        <w:r w:rsidR="00B14290">
          <w:rPr>
            <w:noProof/>
            <w:webHidden/>
          </w:rPr>
        </w:r>
        <w:r w:rsidR="00B14290">
          <w:rPr>
            <w:noProof/>
            <w:webHidden/>
          </w:rPr>
          <w:fldChar w:fldCharType="separate"/>
        </w:r>
        <w:r w:rsidR="00B14290">
          <w:rPr>
            <w:noProof/>
            <w:webHidden/>
          </w:rPr>
          <w:t>22</w:t>
        </w:r>
        <w:r w:rsidR="00B14290">
          <w:rPr>
            <w:noProof/>
            <w:webHidden/>
          </w:rPr>
          <w:fldChar w:fldCharType="end"/>
        </w:r>
      </w:hyperlink>
    </w:p>
    <w:p w14:paraId="54BCFDBA" w14:textId="77777777" w:rsidR="00B14290" w:rsidRDefault="00E87A96">
      <w:pPr>
        <w:pStyle w:val="Tabladeilustraciones"/>
        <w:tabs>
          <w:tab w:val="right" w:leader="dot" w:pos="8828"/>
        </w:tabs>
        <w:rPr>
          <w:rFonts w:eastAsiaTheme="minorEastAsia"/>
          <w:noProof/>
          <w:lang w:eastAsia="es-CO"/>
        </w:rPr>
      </w:pPr>
      <w:hyperlink w:anchor="_Toc97046999" w:history="1">
        <w:r w:rsidR="00B14290" w:rsidRPr="00AC2734">
          <w:rPr>
            <w:rStyle w:val="Hipervnculo"/>
            <w:noProof/>
          </w:rPr>
          <w:t>Ilustración 14 Barra de progreso tercer objetivo</w:t>
        </w:r>
        <w:r w:rsidR="00B14290">
          <w:rPr>
            <w:noProof/>
            <w:webHidden/>
          </w:rPr>
          <w:tab/>
        </w:r>
        <w:r w:rsidR="00B14290">
          <w:rPr>
            <w:noProof/>
            <w:webHidden/>
          </w:rPr>
          <w:fldChar w:fldCharType="begin"/>
        </w:r>
        <w:r w:rsidR="00B14290">
          <w:rPr>
            <w:noProof/>
            <w:webHidden/>
          </w:rPr>
          <w:instrText xml:space="preserve"> PAGEREF _Toc97046999 \h </w:instrText>
        </w:r>
        <w:r w:rsidR="00B14290">
          <w:rPr>
            <w:noProof/>
            <w:webHidden/>
          </w:rPr>
        </w:r>
        <w:r w:rsidR="00B14290">
          <w:rPr>
            <w:noProof/>
            <w:webHidden/>
          </w:rPr>
          <w:fldChar w:fldCharType="separate"/>
        </w:r>
        <w:r w:rsidR="00B14290">
          <w:rPr>
            <w:noProof/>
            <w:webHidden/>
          </w:rPr>
          <w:t>23</w:t>
        </w:r>
        <w:r w:rsidR="00B14290">
          <w:rPr>
            <w:noProof/>
            <w:webHidden/>
          </w:rPr>
          <w:fldChar w:fldCharType="end"/>
        </w:r>
      </w:hyperlink>
    </w:p>
    <w:p w14:paraId="715EA062" w14:textId="77777777" w:rsidR="00B14290" w:rsidRDefault="00E87A96">
      <w:pPr>
        <w:pStyle w:val="Tabladeilustraciones"/>
        <w:tabs>
          <w:tab w:val="right" w:leader="dot" w:pos="8828"/>
        </w:tabs>
        <w:rPr>
          <w:rFonts w:eastAsiaTheme="minorEastAsia"/>
          <w:noProof/>
          <w:lang w:eastAsia="es-CO"/>
        </w:rPr>
      </w:pPr>
      <w:hyperlink w:anchor="_Toc97047000" w:history="1">
        <w:r w:rsidR="00B14290" w:rsidRPr="00AC2734">
          <w:rPr>
            <w:rStyle w:val="Hipervnculo"/>
            <w:noProof/>
          </w:rPr>
          <w:t>Ilustración 15 Barra de progreso: cuarto objetivo</w:t>
        </w:r>
        <w:r w:rsidR="00B14290">
          <w:rPr>
            <w:noProof/>
            <w:webHidden/>
          </w:rPr>
          <w:tab/>
        </w:r>
        <w:r w:rsidR="00B14290">
          <w:rPr>
            <w:noProof/>
            <w:webHidden/>
          </w:rPr>
          <w:fldChar w:fldCharType="begin"/>
        </w:r>
        <w:r w:rsidR="00B14290">
          <w:rPr>
            <w:noProof/>
            <w:webHidden/>
          </w:rPr>
          <w:instrText xml:space="preserve"> PAGEREF _Toc97047000 \h </w:instrText>
        </w:r>
        <w:r w:rsidR="00B14290">
          <w:rPr>
            <w:noProof/>
            <w:webHidden/>
          </w:rPr>
        </w:r>
        <w:r w:rsidR="00B14290">
          <w:rPr>
            <w:noProof/>
            <w:webHidden/>
          </w:rPr>
          <w:fldChar w:fldCharType="separate"/>
        </w:r>
        <w:r w:rsidR="00B14290">
          <w:rPr>
            <w:noProof/>
            <w:webHidden/>
          </w:rPr>
          <w:t>23</w:t>
        </w:r>
        <w:r w:rsidR="00B14290">
          <w:rPr>
            <w:noProof/>
            <w:webHidden/>
          </w:rPr>
          <w:fldChar w:fldCharType="end"/>
        </w:r>
      </w:hyperlink>
    </w:p>
    <w:p w14:paraId="563BCB4F" w14:textId="77777777" w:rsidR="00B14290" w:rsidRDefault="00E87A96">
      <w:pPr>
        <w:pStyle w:val="Tabladeilustraciones"/>
        <w:tabs>
          <w:tab w:val="right" w:leader="dot" w:pos="8828"/>
        </w:tabs>
        <w:rPr>
          <w:rFonts w:eastAsiaTheme="minorEastAsia"/>
          <w:noProof/>
          <w:lang w:eastAsia="es-CO"/>
        </w:rPr>
      </w:pPr>
      <w:hyperlink w:anchor="_Toc97047001" w:history="1">
        <w:r w:rsidR="00B14290" w:rsidRPr="00AC2734">
          <w:rPr>
            <w:rStyle w:val="Hipervnculo"/>
            <w:noProof/>
          </w:rPr>
          <w:t>Ilustración 16 Barra de progreso: quinto objetivo</w:t>
        </w:r>
        <w:r w:rsidR="00B14290">
          <w:rPr>
            <w:noProof/>
            <w:webHidden/>
          </w:rPr>
          <w:tab/>
        </w:r>
        <w:r w:rsidR="00B14290">
          <w:rPr>
            <w:noProof/>
            <w:webHidden/>
          </w:rPr>
          <w:fldChar w:fldCharType="begin"/>
        </w:r>
        <w:r w:rsidR="00B14290">
          <w:rPr>
            <w:noProof/>
            <w:webHidden/>
          </w:rPr>
          <w:instrText xml:space="preserve"> PAGEREF _Toc97047001 \h </w:instrText>
        </w:r>
        <w:r w:rsidR="00B14290">
          <w:rPr>
            <w:noProof/>
            <w:webHidden/>
          </w:rPr>
        </w:r>
        <w:r w:rsidR="00B14290">
          <w:rPr>
            <w:noProof/>
            <w:webHidden/>
          </w:rPr>
          <w:fldChar w:fldCharType="separate"/>
        </w:r>
        <w:r w:rsidR="00B14290">
          <w:rPr>
            <w:noProof/>
            <w:webHidden/>
          </w:rPr>
          <w:t>24</w:t>
        </w:r>
        <w:r w:rsidR="00B14290">
          <w:rPr>
            <w:noProof/>
            <w:webHidden/>
          </w:rPr>
          <w:fldChar w:fldCharType="end"/>
        </w:r>
      </w:hyperlink>
    </w:p>
    <w:p w14:paraId="4EF36B57" w14:textId="77777777" w:rsidR="00B14290" w:rsidRDefault="00E87A96">
      <w:pPr>
        <w:pStyle w:val="Tabladeilustraciones"/>
        <w:tabs>
          <w:tab w:val="right" w:leader="dot" w:pos="8828"/>
        </w:tabs>
        <w:rPr>
          <w:rFonts w:eastAsiaTheme="minorEastAsia"/>
          <w:noProof/>
          <w:lang w:eastAsia="es-CO"/>
        </w:rPr>
      </w:pPr>
      <w:hyperlink w:anchor="_Toc97047002" w:history="1">
        <w:r w:rsidR="00B14290" w:rsidRPr="00AC2734">
          <w:rPr>
            <w:rStyle w:val="Hipervnculo"/>
            <w:noProof/>
          </w:rPr>
          <w:t>Ilustración 17 Finalización de la experiencia</w:t>
        </w:r>
        <w:r w:rsidR="00B14290">
          <w:rPr>
            <w:noProof/>
            <w:webHidden/>
          </w:rPr>
          <w:tab/>
        </w:r>
        <w:r w:rsidR="00B14290">
          <w:rPr>
            <w:noProof/>
            <w:webHidden/>
          </w:rPr>
          <w:fldChar w:fldCharType="begin"/>
        </w:r>
        <w:r w:rsidR="00B14290">
          <w:rPr>
            <w:noProof/>
            <w:webHidden/>
          </w:rPr>
          <w:instrText xml:space="preserve"> PAGEREF _Toc97047002 \h </w:instrText>
        </w:r>
        <w:r w:rsidR="00B14290">
          <w:rPr>
            <w:noProof/>
            <w:webHidden/>
          </w:rPr>
        </w:r>
        <w:r w:rsidR="00B14290">
          <w:rPr>
            <w:noProof/>
            <w:webHidden/>
          </w:rPr>
          <w:fldChar w:fldCharType="separate"/>
        </w:r>
        <w:r w:rsidR="00B14290">
          <w:rPr>
            <w:noProof/>
            <w:webHidden/>
          </w:rPr>
          <w:t>24</w:t>
        </w:r>
        <w:r w:rsidR="00B14290">
          <w:rPr>
            <w:noProof/>
            <w:webHidden/>
          </w:rPr>
          <w:fldChar w:fldCharType="end"/>
        </w:r>
      </w:hyperlink>
    </w:p>
    <w:p w14:paraId="6B69DA0B" w14:textId="77777777" w:rsidR="00B14290" w:rsidRDefault="00E87A96">
      <w:pPr>
        <w:pStyle w:val="Tabladeilustraciones"/>
        <w:tabs>
          <w:tab w:val="right" w:leader="dot" w:pos="8828"/>
        </w:tabs>
        <w:rPr>
          <w:rFonts w:eastAsiaTheme="minorEastAsia"/>
          <w:noProof/>
          <w:lang w:eastAsia="es-CO"/>
        </w:rPr>
      </w:pPr>
      <w:hyperlink w:anchor="_Toc97047003" w:history="1">
        <w:r w:rsidR="00B14290" w:rsidRPr="00AC2734">
          <w:rPr>
            <w:rStyle w:val="Hipervnculo"/>
            <w:noProof/>
          </w:rPr>
          <w:t>Ilustración 18 Confirmación código del profesor</w:t>
        </w:r>
        <w:r w:rsidR="00B14290">
          <w:rPr>
            <w:noProof/>
            <w:webHidden/>
          </w:rPr>
          <w:tab/>
        </w:r>
        <w:r w:rsidR="00B14290">
          <w:rPr>
            <w:noProof/>
            <w:webHidden/>
          </w:rPr>
          <w:fldChar w:fldCharType="begin"/>
        </w:r>
        <w:r w:rsidR="00B14290">
          <w:rPr>
            <w:noProof/>
            <w:webHidden/>
          </w:rPr>
          <w:instrText xml:space="preserve"> PAGEREF _Toc97047003 \h </w:instrText>
        </w:r>
        <w:r w:rsidR="00B14290">
          <w:rPr>
            <w:noProof/>
            <w:webHidden/>
          </w:rPr>
        </w:r>
        <w:r w:rsidR="00B14290">
          <w:rPr>
            <w:noProof/>
            <w:webHidden/>
          </w:rPr>
          <w:fldChar w:fldCharType="separate"/>
        </w:r>
        <w:r w:rsidR="00B14290">
          <w:rPr>
            <w:noProof/>
            <w:webHidden/>
          </w:rPr>
          <w:t>25</w:t>
        </w:r>
        <w:r w:rsidR="00B14290">
          <w:rPr>
            <w:noProof/>
            <w:webHidden/>
          </w:rPr>
          <w:fldChar w:fldCharType="end"/>
        </w:r>
      </w:hyperlink>
    </w:p>
    <w:p w14:paraId="56DED859" w14:textId="77777777" w:rsidR="00B14290" w:rsidRDefault="00E87A96">
      <w:pPr>
        <w:pStyle w:val="Tabladeilustraciones"/>
        <w:tabs>
          <w:tab w:val="right" w:leader="dot" w:pos="8828"/>
        </w:tabs>
        <w:rPr>
          <w:rFonts w:eastAsiaTheme="minorEastAsia"/>
          <w:noProof/>
          <w:lang w:eastAsia="es-CO"/>
        </w:rPr>
      </w:pPr>
      <w:hyperlink w:anchor="_Toc97047004" w:history="1">
        <w:r w:rsidR="00B14290" w:rsidRPr="00AC2734">
          <w:rPr>
            <w:rStyle w:val="Hipervnculo"/>
            <w:noProof/>
          </w:rPr>
          <w:t>Ilustración 19 Tabla de posiciones</w:t>
        </w:r>
        <w:r w:rsidR="00B14290">
          <w:rPr>
            <w:noProof/>
            <w:webHidden/>
          </w:rPr>
          <w:tab/>
        </w:r>
        <w:r w:rsidR="00B14290">
          <w:rPr>
            <w:noProof/>
            <w:webHidden/>
          </w:rPr>
          <w:fldChar w:fldCharType="begin"/>
        </w:r>
        <w:r w:rsidR="00B14290">
          <w:rPr>
            <w:noProof/>
            <w:webHidden/>
          </w:rPr>
          <w:instrText xml:space="preserve"> PAGEREF _Toc97047004 \h </w:instrText>
        </w:r>
        <w:r w:rsidR="00B14290">
          <w:rPr>
            <w:noProof/>
            <w:webHidden/>
          </w:rPr>
        </w:r>
        <w:r w:rsidR="00B14290">
          <w:rPr>
            <w:noProof/>
            <w:webHidden/>
          </w:rPr>
          <w:fldChar w:fldCharType="separate"/>
        </w:r>
        <w:r w:rsidR="00B14290">
          <w:rPr>
            <w:noProof/>
            <w:webHidden/>
          </w:rPr>
          <w:t>25</w:t>
        </w:r>
        <w:r w:rsidR="00B14290">
          <w:rPr>
            <w:noProof/>
            <w:webHidden/>
          </w:rPr>
          <w:fldChar w:fldCharType="end"/>
        </w:r>
      </w:hyperlink>
    </w:p>
    <w:p w14:paraId="3E1EAE04" w14:textId="77777777" w:rsidR="00B14290" w:rsidRDefault="00E87A96">
      <w:pPr>
        <w:pStyle w:val="Tabladeilustraciones"/>
        <w:tabs>
          <w:tab w:val="right" w:leader="dot" w:pos="8828"/>
        </w:tabs>
        <w:rPr>
          <w:rFonts w:eastAsiaTheme="minorEastAsia"/>
          <w:noProof/>
          <w:lang w:eastAsia="es-CO"/>
        </w:rPr>
      </w:pPr>
      <w:hyperlink w:anchor="_Toc97047005" w:history="1">
        <w:r w:rsidR="00B14290" w:rsidRPr="00AC2734">
          <w:rPr>
            <w:rStyle w:val="Hipervnculo"/>
            <w:noProof/>
          </w:rPr>
          <w:t>Ilustración 20 Mapa de alineación de historias de usuario</w:t>
        </w:r>
        <w:r w:rsidR="00B14290">
          <w:rPr>
            <w:noProof/>
            <w:webHidden/>
          </w:rPr>
          <w:tab/>
        </w:r>
        <w:r w:rsidR="00B14290">
          <w:rPr>
            <w:noProof/>
            <w:webHidden/>
          </w:rPr>
          <w:fldChar w:fldCharType="begin"/>
        </w:r>
        <w:r w:rsidR="00B14290">
          <w:rPr>
            <w:noProof/>
            <w:webHidden/>
          </w:rPr>
          <w:instrText xml:space="preserve"> PAGEREF _Toc97047005 \h </w:instrText>
        </w:r>
        <w:r w:rsidR="00B14290">
          <w:rPr>
            <w:noProof/>
            <w:webHidden/>
          </w:rPr>
        </w:r>
        <w:r w:rsidR="00B14290">
          <w:rPr>
            <w:noProof/>
            <w:webHidden/>
          </w:rPr>
          <w:fldChar w:fldCharType="separate"/>
        </w:r>
        <w:r w:rsidR="00B14290">
          <w:rPr>
            <w:noProof/>
            <w:webHidden/>
          </w:rPr>
          <w:t>26</w:t>
        </w:r>
        <w:r w:rsidR="00B14290">
          <w:rPr>
            <w:noProof/>
            <w:webHidden/>
          </w:rPr>
          <w:fldChar w:fldCharType="end"/>
        </w:r>
      </w:hyperlink>
    </w:p>
    <w:p w14:paraId="3A06A792" w14:textId="77777777" w:rsidR="00B14290" w:rsidRDefault="00E87A96">
      <w:pPr>
        <w:pStyle w:val="Tabladeilustraciones"/>
        <w:tabs>
          <w:tab w:val="right" w:leader="dot" w:pos="8828"/>
        </w:tabs>
        <w:rPr>
          <w:rFonts w:eastAsiaTheme="minorEastAsia"/>
          <w:noProof/>
          <w:lang w:eastAsia="es-CO"/>
        </w:rPr>
      </w:pPr>
      <w:hyperlink w:anchor="_Toc97047006" w:history="1">
        <w:r w:rsidR="00B14290" w:rsidRPr="00AC2734">
          <w:rPr>
            <w:rStyle w:val="Hipervnculo"/>
            <w:noProof/>
          </w:rPr>
          <w:t>Ilustración 21 Modelo por capas</w:t>
        </w:r>
        <w:r w:rsidR="00B14290">
          <w:rPr>
            <w:noProof/>
            <w:webHidden/>
          </w:rPr>
          <w:tab/>
        </w:r>
        <w:r w:rsidR="00B14290">
          <w:rPr>
            <w:noProof/>
            <w:webHidden/>
          </w:rPr>
          <w:fldChar w:fldCharType="begin"/>
        </w:r>
        <w:r w:rsidR="00B14290">
          <w:rPr>
            <w:noProof/>
            <w:webHidden/>
          </w:rPr>
          <w:instrText xml:space="preserve"> PAGEREF _Toc97047006 \h </w:instrText>
        </w:r>
        <w:r w:rsidR="00B14290">
          <w:rPr>
            <w:noProof/>
            <w:webHidden/>
          </w:rPr>
        </w:r>
        <w:r w:rsidR="00B14290">
          <w:rPr>
            <w:noProof/>
            <w:webHidden/>
          </w:rPr>
          <w:fldChar w:fldCharType="separate"/>
        </w:r>
        <w:r w:rsidR="00B14290">
          <w:rPr>
            <w:noProof/>
            <w:webHidden/>
          </w:rPr>
          <w:t>49</w:t>
        </w:r>
        <w:r w:rsidR="00B14290">
          <w:rPr>
            <w:noProof/>
            <w:webHidden/>
          </w:rPr>
          <w:fldChar w:fldCharType="end"/>
        </w:r>
      </w:hyperlink>
    </w:p>
    <w:p w14:paraId="2C5756E5" w14:textId="77777777" w:rsidR="00B14290" w:rsidRDefault="00E87A96">
      <w:pPr>
        <w:pStyle w:val="Tabladeilustraciones"/>
        <w:tabs>
          <w:tab w:val="right" w:leader="dot" w:pos="8828"/>
        </w:tabs>
        <w:rPr>
          <w:rFonts w:eastAsiaTheme="minorEastAsia"/>
          <w:noProof/>
          <w:lang w:eastAsia="es-CO"/>
        </w:rPr>
      </w:pPr>
      <w:hyperlink w:anchor="_Toc97047007" w:history="1">
        <w:r w:rsidR="00B14290" w:rsidRPr="00AC2734">
          <w:rPr>
            <w:rStyle w:val="Hipervnculo"/>
            <w:noProof/>
          </w:rPr>
          <w:t>Ilustración 22 Diagrama de componentes</w:t>
        </w:r>
        <w:r w:rsidR="00B14290">
          <w:rPr>
            <w:noProof/>
            <w:webHidden/>
          </w:rPr>
          <w:tab/>
        </w:r>
        <w:r w:rsidR="00B14290">
          <w:rPr>
            <w:noProof/>
            <w:webHidden/>
          </w:rPr>
          <w:fldChar w:fldCharType="begin"/>
        </w:r>
        <w:r w:rsidR="00B14290">
          <w:rPr>
            <w:noProof/>
            <w:webHidden/>
          </w:rPr>
          <w:instrText xml:space="preserve"> PAGEREF _Toc97047007 \h </w:instrText>
        </w:r>
        <w:r w:rsidR="00B14290">
          <w:rPr>
            <w:noProof/>
            <w:webHidden/>
          </w:rPr>
        </w:r>
        <w:r w:rsidR="00B14290">
          <w:rPr>
            <w:noProof/>
            <w:webHidden/>
          </w:rPr>
          <w:fldChar w:fldCharType="separate"/>
        </w:r>
        <w:r w:rsidR="00B14290">
          <w:rPr>
            <w:noProof/>
            <w:webHidden/>
          </w:rPr>
          <w:t>50</w:t>
        </w:r>
        <w:r w:rsidR="00B14290">
          <w:rPr>
            <w:noProof/>
            <w:webHidden/>
          </w:rPr>
          <w:fldChar w:fldCharType="end"/>
        </w:r>
      </w:hyperlink>
    </w:p>
    <w:p w14:paraId="2DAD5447" w14:textId="77777777" w:rsidR="00B14290" w:rsidRDefault="00E87A96">
      <w:pPr>
        <w:pStyle w:val="Tabladeilustraciones"/>
        <w:tabs>
          <w:tab w:val="right" w:leader="dot" w:pos="8828"/>
        </w:tabs>
        <w:rPr>
          <w:rFonts w:eastAsiaTheme="minorEastAsia"/>
          <w:noProof/>
          <w:lang w:eastAsia="es-CO"/>
        </w:rPr>
      </w:pPr>
      <w:hyperlink w:anchor="_Toc97047008" w:history="1">
        <w:r w:rsidR="00B14290" w:rsidRPr="00AC2734">
          <w:rPr>
            <w:rStyle w:val="Hipervnculo"/>
            <w:noProof/>
          </w:rPr>
          <w:t>Ilustración 23 Diagrama del contenedor</w:t>
        </w:r>
        <w:r w:rsidR="00B14290">
          <w:rPr>
            <w:noProof/>
            <w:webHidden/>
          </w:rPr>
          <w:tab/>
        </w:r>
        <w:r w:rsidR="00B14290">
          <w:rPr>
            <w:noProof/>
            <w:webHidden/>
          </w:rPr>
          <w:fldChar w:fldCharType="begin"/>
        </w:r>
        <w:r w:rsidR="00B14290">
          <w:rPr>
            <w:noProof/>
            <w:webHidden/>
          </w:rPr>
          <w:instrText xml:space="preserve"> PAGEREF _Toc97047008 \h </w:instrText>
        </w:r>
        <w:r w:rsidR="00B14290">
          <w:rPr>
            <w:noProof/>
            <w:webHidden/>
          </w:rPr>
        </w:r>
        <w:r w:rsidR="00B14290">
          <w:rPr>
            <w:noProof/>
            <w:webHidden/>
          </w:rPr>
          <w:fldChar w:fldCharType="separate"/>
        </w:r>
        <w:r w:rsidR="00B14290">
          <w:rPr>
            <w:noProof/>
            <w:webHidden/>
          </w:rPr>
          <w:t>51</w:t>
        </w:r>
        <w:r w:rsidR="00B14290">
          <w:rPr>
            <w:noProof/>
            <w:webHidden/>
          </w:rPr>
          <w:fldChar w:fldCharType="end"/>
        </w:r>
      </w:hyperlink>
    </w:p>
    <w:p w14:paraId="6D86ED66" w14:textId="77777777" w:rsidR="00B14290" w:rsidRDefault="00E87A96">
      <w:pPr>
        <w:pStyle w:val="Tabladeilustraciones"/>
        <w:tabs>
          <w:tab w:val="right" w:leader="dot" w:pos="8828"/>
        </w:tabs>
        <w:rPr>
          <w:rFonts w:eastAsiaTheme="minorEastAsia"/>
          <w:noProof/>
          <w:lang w:eastAsia="es-CO"/>
        </w:rPr>
      </w:pPr>
      <w:hyperlink w:anchor="_Toc97047009" w:history="1">
        <w:r w:rsidR="00B14290" w:rsidRPr="00AC2734">
          <w:rPr>
            <w:rStyle w:val="Hipervnculo"/>
            <w:noProof/>
          </w:rPr>
          <w:t>Ilustración 24 Diagrama del contenedor</w:t>
        </w:r>
        <w:r w:rsidR="00B14290">
          <w:rPr>
            <w:noProof/>
            <w:webHidden/>
          </w:rPr>
          <w:tab/>
        </w:r>
        <w:r w:rsidR="00B14290">
          <w:rPr>
            <w:noProof/>
            <w:webHidden/>
          </w:rPr>
          <w:fldChar w:fldCharType="begin"/>
        </w:r>
        <w:r w:rsidR="00B14290">
          <w:rPr>
            <w:noProof/>
            <w:webHidden/>
          </w:rPr>
          <w:instrText xml:space="preserve"> PAGEREF _Toc97047009 \h </w:instrText>
        </w:r>
        <w:r w:rsidR="00B14290">
          <w:rPr>
            <w:noProof/>
            <w:webHidden/>
          </w:rPr>
        </w:r>
        <w:r w:rsidR="00B14290">
          <w:rPr>
            <w:noProof/>
            <w:webHidden/>
          </w:rPr>
          <w:fldChar w:fldCharType="separate"/>
        </w:r>
        <w:r w:rsidR="00B14290">
          <w:rPr>
            <w:noProof/>
            <w:webHidden/>
          </w:rPr>
          <w:t>51</w:t>
        </w:r>
        <w:r w:rsidR="00B14290">
          <w:rPr>
            <w:noProof/>
            <w:webHidden/>
          </w:rPr>
          <w:fldChar w:fldCharType="end"/>
        </w:r>
      </w:hyperlink>
    </w:p>
    <w:p w14:paraId="6C4E5870" w14:textId="77777777" w:rsidR="00313C38" w:rsidRDefault="00B14290" w:rsidP="00313C38">
      <w:pPr>
        <w:spacing w:line="240" w:lineRule="auto"/>
        <w:jc w:val="center"/>
        <w:rPr>
          <w:rFonts w:ascii="Arial" w:eastAsia="Times New Roman" w:hAnsi="Arial" w:cs="Arial"/>
          <w:b/>
          <w:bCs/>
          <w:color w:val="000000"/>
          <w:lang w:eastAsia="es-CO"/>
        </w:rPr>
      </w:pPr>
      <w:r>
        <w:rPr>
          <w:rFonts w:ascii="Arial" w:eastAsia="Times New Roman" w:hAnsi="Arial" w:cs="Arial"/>
          <w:b/>
          <w:bCs/>
          <w:color w:val="000000"/>
          <w:lang w:eastAsia="es-CO"/>
        </w:rPr>
        <w:fldChar w:fldCharType="end"/>
      </w:r>
    </w:p>
    <w:p w14:paraId="14A3C098" w14:textId="77777777" w:rsidR="00313C38" w:rsidRDefault="00313C38" w:rsidP="00313C38">
      <w:pPr>
        <w:spacing w:line="240" w:lineRule="auto"/>
        <w:jc w:val="center"/>
        <w:rPr>
          <w:rFonts w:ascii="Arial" w:eastAsia="Times New Roman" w:hAnsi="Arial" w:cs="Arial"/>
          <w:b/>
          <w:bCs/>
          <w:color w:val="000000"/>
          <w:lang w:eastAsia="es-CO"/>
        </w:rPr>
      </w:pPr>
    </w:p>
    <w:p w14:paraId="69203D17" w14:textId="77777777" w:rsidR="00313C38" w:rsidRDefault="00313C38" w:rsidP="00313C38">
      <w:pPr>
        <w:spacing w:line="240" w:lineRule="auto"/>
        <w:jc w:val="center"/>
        <w:rPr>
          <w:rFonts w:ascii="Arial" w:eastAsia="Times New Roman" w:hAnsi="Arial" w:cs="Arial"/>
          <w:b/>
          <w:bCs/>
          <w:color w:val="000000"/>
          <w:lang w:eastAsia="es-CO"/>
        </w:rPr>
      </w:pPr>
    </w:p>
    <w:p w14:paraId="14D48C33" w14:textId="3C426FB3" w:rsidR="00313C38" w:rsidDel="002158E1" w:rsidRDefault="00313C38" w:rsidP="00313C38">
      <w:pPr>
        <w:spacing w:line="240" w:lineRule="auto"/>
        <w:jc w:val="center"/>
        <w:rPr>
          <w:del w:id="11" w:author="Andres Fernando Solano Alegria" w:date="2022-03-04T09:28:00Z"/>
          <w:rFonts w:ascii="Arial" w:eastAsia="Times New Roman" w:hAnsi="Arial" w:cs="Arial"/>
          <w:b/>
          <w:bCs/>
          <w:color w:val="000000"/>
          <w:lang w:eastAsia="es-CO"/>
        </w:rPr>
      </w:pPr>
    </w:p>
    <w:p w14:paraId="39134922" w14:textId="5BC405A2" w:rsidR="00313C38" w:rsidDel="002158E1" w:rsidRDefault="00313C38" w:rsidP="00313C38">
      <w:pPr>
        <w:spacing w:line="240" w:lineRule="auto"/>
        <w:jc w:val="center"/>
        <w:rPr>
          <w:del w:id="12" w:author="Andres Fernando Solano Alegria" w:date="2022-03-04T09:28:00Z"/>
          <w:rFonts w:ascii="Arial" w:eastAsia="Times New Roman" w:hAnsi="Arial" w:cs="Arial"/>
          <w:b/>
          <w:bCs/>
          <w:color w:val="000000"/>
          <w:lang w:eastAsia="es-CO"/>
        </w:rPr>
      </w:pPr>
    </w:p>
    <w:p w14:paraId="33E97791" w14:textId="0A190F5E" w:rsidR="00313C38" w:rsidDel="002158E1" w:rsidRDefault="00313C38" w:rsidP="00313C38">
      <w:pPr>
        <w:spacing w:line="240" w:lineRule="auto"/>
        <w:jc w:val="center"/>
        <w:rPr>
          <w:del w:id="13" w:author="Andres Fernando Solano Alegria" w:date="2022-03-04T09:28:00Z"/>
          <w:rFonts w:ascii="Arial" w:eastAsia="Times New Roman" w:hAnsi="Arial" w:cs="Arial"/>
          <w:b/>
          <w:bCs/>
          <w:color w:val="000000"/>
          <w:lang w:eastAsia="es-CO"/>
        </w:rPr>
      </w:pPr>
    </w:p>
    <w:p w14:paraId="1E9CC3D4" w14:textId="7E6F31C2" w:rsidR="00313C38" w:rsidDel="002158E1" w:rsidRDefault="00313C38" w:rsidP="00313C38">
      <w:pPr>
        <w:spacing w:line="240" w:lineRule="auto"/>
        <w:jc w:val="center"/>
        <w:rPr>
          <w:del w:id="14" w:author="Andres Fernando Solano Alegria" w:date="2022-03-04T09:28:00Z"/>
          <w:rFonts w:ascii="Arial" w:eastAsia="Times New Roman" w:hAnsi="Arial" w:cs="Arial"/>
          <w:b/>
          <w:bCs/>
          <w:color w:val="000000"/>
          <w:lang w:eastAsia="es-CO"/>
        </w:rPr>
      </w:pPr>
    </w:p>
    <w:p w14:paraId="7F1160CC" w14:textId="0AD4CA8D" w:rsidR="00313C38" w:rsidDel="002158E1" w:rsidRDefault="00313C38" w:rsidP="00313C38">
      <w:pPr>
        <w:spacing w:line="240" w:lineRule="auto"/>
        <w:jc w:val="center"/>
        <w:rPr>
          <w:del w:id="15" w:author="Andres Fernando Solano Alegria" w:date="2022-03-04T09:28:00Z"/>
          <w:rFonts w:ascii="Arial" w:eastAsia="Times New Roman" w:hAnsi="Arial" w:cs="Arial"/>
          <w:b/>
          <w:bCs/>
          <w:color w:val="000000"/>
          <w:lang w:eastAsia="es-CO"/>
        </w:rPr>
      </w:pPr>
    </w:p>
    <w:p w14:paraId="58BB6892" w14:textId="206B4C6E" w:rsidR="00313C38" w:rsidDel="002158E1" w:rsidRDefault="00313C38" w:rsidP="00313C38">
      <w:pPr>
        <w:spacing w:line="240" w:lineRule="auto"/>
        <w:jc w:val="center"/>
        <w:rPr>
          <w:del w:id="16" w:author="Andres Fernando Solano Alegria" w:date="2022-03-04T09:28:00Z"/>
          <w:rFonts w:ascii="Arial" w:eastAsia="Times New Roman" w:hAnsi="Arial" w:cs="Arial"/>
          <w:b/>
          <w:bCs/>
          <w:color w:val="000000"/>
          <w:lang w:eastAsia="es-CO"/>
        </w:rPr>
      </w:pPr>
    </w:p>
    <w:p w14:paraId="28A789A0" w14:textId="4F5FDD32" w:rsidR="00313C38" w:rsidDel="002158E1" w:rsidRDefault="00313C38" w:rsidP="00313C38">
      <w:pPr>
        <w:spacing w:line="240" w:lineRule="auto"/>
        <w:jc w:val="center"/>
        <w:rPr>
          <w:del w:id="17" w:author="Andres Fernando Solano Alegria" w:date="2022-03-04T09:28:00Z"/>
          <w:rFonts w:ascii="Arial" w:eastAsia="Times New Roman" w:hAnsi="Arial" w:cs="Arial"/>
          <w:b/>
          <w:bCs/>
          <w:color w:val="000000"/>
          <w:lang w:eastAsia="es-CO"/>
        </w:rPr>
      </w:pPr>
    </w:p>
    <w:p w14:paraId="3E5777C5" w14:textId="2BB59AB6" w:rsidR="00313C38" w:rsidDel="002158E1" w:rsidRDefault="00313C38" w:rsidP="00313C38">
      <w:pPr>
        <w:spacing w:line="240" w:lineRule="auto"/>
        <w:jc w:val="center"/>
        <w:rPr>
          <w:del w:id="18" w:author="Andres Fernando Solano Alegria" w:date="2022-03-04T09:28:00Z"/>
          <w:rFonts w:ascii="Arial" w:eastAsia="Times New Roman" w:hAnsi="Arial" w:cs="Arial"/>
          <w:b/>
          <w:bCs/>
          <w:color w:val="000000"/>
          <w:lang w:eastAsia="es-CO"/>
        </w:rPr>
      </w:pPr>
    </w:p>
    <w:p w14:paraId="3C9AA6B2" w14:textId="70FCFFE5" w:rsidR="00313C38" w:rsidDel="002158E1" w:rsidRDefault="00313C38" w:rsidP="00313C38">
      <w:pPr>
        <w:spacing w:line="240" w:lineRule="auto"/>
        <w:jc w:val="center"/>
        <w:rPr>
          <w:del w:id="19" w:author="Andres Fernando Solano Alegria" w:date="2022-03-04T09:28:00Z"/>
          <w:rFonts w:ascii="Arial" w:eastAsia="Times New Roman" w:hAnsi="Arial" w:cs="Arial"/>
          <w:b/>
          <w:bCs/>
          <w:color w:val="000000"/>
          <w:lang w:eastAsia="es-CO"/>
        </w:rPr>
      </w:pPr>
    </w:p>
    <w:p w14:paraId="13F9C43F" w14:textId="34F1F4D8" w:rsidR="00313C38" w:rsidDel="002158E1" w:rsidRDefault="00313C38" w:rsidP="00313C38">
      <w:pPr>
        <w:spacing w:line="240" w:lineRule="auto"/>
        <w:jc w:val="center"/>
        <w:rPr>
          <w:del w:id="20" w:author="Andres Fernando Solano Alegria" w:date="2022-03-04T09:28:00Z"/>
          <w:rFonts w:ascii="Arial" w:eastAsia="Times New Roman" w:hAnsi="Arial" w:cs="Arial"/>
          <w:b/>
          <w:bCs/>
          <w:color w:val="000000"/>
          <w:lang w:eastAsia="es-CO"/>
        </w:rPr>
      </w:pPr>
    </w:p>
    <w:p w14:paraId="6FEA6699" w14:textId="414AD7AA" w:rsidR="00313C38" w:rsidDel="002158E1" w:rsidRDefault="00313C38" w:rsidP="00313C38">
      <w:pPr>
        <w:spacing w:line="240" w:lineRule="auto"/>
        <w:jc w:val="center"/>
        <w:rPr>
          <w:del w:id="21" w:author="Andres Fernando Solano Alegria" w:date="2022-03-04T09:28:00Z"/>
          <w:rFonts w:ascii="Arial" w:eastAsia="Times New Roman" w:hAnsi="Arial" w:cs="Arial"/>
          <w:b/>
          <w:bCs/>
          <w:color w:val="000000"/>
          <w:lang w:eastAsia="es-CO"/>
        </w:rPr>
      </w:pPr>
    </w:p>
    <w:p w14:paraId="0E6EE0E3" w14:textId="6F405C63" w:rsidR="00313C38" w:rsidDel="002158E1" w:rsidRDefault="00313C38" w:rsidP="00313C38">
      <w:pPr>
        <w:spacing w:line="240" w:lineRule="auto"/>
        <w:jc w:val="center"/>
        <w:rPr>
          <w:del w:id="22" w:author="Andres Fernando Solano Alegria" w:date="2022-03-04T09:28:00Z"/>
          <w:rFonts w:ascii="Arial" w:eastAsia="Times New Roman" w:hAnsi="Arial" w:cs="Arial"/>
          <w:b/>
          <w:bCs/>
          <w:color w:val="000000"/>
          <w:lang w:eastAsia="es-CO"/>
        </w:rPr>
      </w:pPr>
    </w:p>
    <w:p w14:paraId="4EB62E1E" w14:textId="132534AF" w:rsidR="00313C38" w:rsidDel="002158E1" w:rsidRDefault="00313C38" w:rsidP="00313C38">
      <w:pPr>
        <w:spacing w:line="240" w:lineRule="auto"/>
        <w:jc w:val="center"/>
        <w:rPr>
          <w:del w:id="23" w:author="Andres Fernando Solano Alegria" w:date="2022-03-04T09:28:00Z"/>
          <w:rFonts w:ascii="Arial" w:eastAsia="Times New Roman" w:hAnsi="Arial" w:cs="Arial"/>
          <w:b/>
          <w:bCs/>
          <w:color w:val="000000"/>
          <w:lang w:eastAsia="es-CO"/>
        </w:rPr>
      </w:pPr>
    </w:p>
    <w:p w14:paraId="3E1423F1" w14:textId="1562D4A6" w:rsidR="00313C38" w:rsidDel="002158E1" w:rsidRDefault="00313C38" w:rsidP="00313C38">
      <w:pPr>
        <w:spacing w:line="240" w:lineRule="auto"/>
        <w:jc w:val="center"/>
        <w:rPr>
          <w:del w:id="24" w:author="Andres Fernando Solano Alegria" w:date="2022-03-04T09:28:00Z"/>
          <w:rFonts w:ascii="Arial" w:eastAsia="Times New Roman" w:hAnsi="Arial" w:cs="Arial"/>
          <w:b/>
          <w:bCs/>
          <w:color w:val="000000"/>
          <w:lang w:eastAsia="es-CO"/>
        </w:rPr>
      </w:pPr>
    </w:p>
    <w:p w14:paraId="25B3B5BC" w14:textId="0B84AB31" w:rsidR="00313C38" w:rsidDel="002158E1" w:rsidRDefault="00313C38" w:rsidP="00313C38">
      <w:pPr>
        <w:spacing w:line="240" w:lineRule="auto"/>
        <w:jc w:val="center"/>
        <w:rPr>
          <w:del w:id="25" w:author="Andres Fernando Solano Alegria" w:date="2022-03-04T09:28:00Z"/>
          <w:rFonts w:ascii="Arial" w:eastAsia="Times New Roman" w:hAnsi="Arial" w:cs="Arial"/>
          <w:b/>
          <w:bCs/>
          <w:color w:val="000000"/>
          <w:lang w:eastAsia="es-CO"/>
        </w:rPr>
      </w:pPr>
    </w:p>
    <w:p w14:paraId="7A4FB753" w14:textId="7BA823D4" w:rsidR="00313C38" w:rsidDel="002158E1" w:rsidRDefault="00313C38" w:rsidP="00313C38">
      <w:pPr>
        <w:spacing w:line="240" w:lineRule="auto"/>
        <w:jc w:val="center"/>
        <w:rPr>
          <w:del w:id="26" w:author="Andres Fernando Solano Alegria" w:date="2022-03-04T09:28:00Z"/>
          <w:rFonts w:ascii="Arial" w:eastAsia="Times New Roman" w:hAnsi="Arial" w:cs="Arial"/>
          <w:b/>
          <w:bCs/>
          <w:color w:val="000000"/>
          <w:lang w:eastAsia="es-CO"/>
        </w:rPr>
      </w:pPr>
    </w:p>
    <w:p w14:paraId="5F38D6AC" w14:textId="7C738295" w:rsidR="00313C38" w:rsidDel="002158E1" w:rsidRDefault="00313C38" w:rsidP="00313C38">
      <w:pPr>
        <w:spacing w:line="240" w:lineRule="auto"/>
        <w:jc w:val="center"/>
        <w:rPr>
          <w:del w:id="27" w:author="Andres Fernando Solano Alegria" w:date="2022-03-04T09:28:00Z"/>
          <w:rFonts w:ascii="Arial" w:eastAsia="Times New Roman" w:hAnsi="Arial" w:cs="Arial"/>
          <w:b/>
          <w:bCs/>
          <w:color w:val="000000"/>
          <w:lang w:eastAsia="es-CO"/>
        </w:rPr>
      </w:pPr>
    </w:p>
    <w:p w14:paraId="22907780" w14:textId="76659705" w:rsidR="00313C38" w:rsidDel="002158E1" w:rsidRDefault="00313C38" w:rsidP="00313C38">
      <w:pPr>
        <w:spacing w:line="240" w:lineRule="auto"/>
        <w:jc w:val="center"/>
        <w:rPr>
          <w:del w:id="28" w:author="Andres Fernando Solano Alegria" w:date="2022-03-04T09:28:00Z"/>
          <w:rFonts w:ascii="Arial" w:eastAsia="Times New Roman" w:hAnsi="Arial" w:cs="Arial"/>
          <w:b/>
          <w:bCs/>
          <w:color w:val="000000"/>
          <w:lang w:eastAsia="es-CO"/>
        </w:rPr>
      </w:pPr>
    </w:p>
    <w:p w14:paraId="1B453C60" w14:textId="325F95A0" w:rsidR="00313C38" w:rsidDel="002158E1" w:rsidRDefault="00313C38" w:rsidP="00313C38">
      <w:pPr>
        <w:spacing w:line="240" w:lineRule="auto"/>
        <w:jc w:val="center"/>
        <w:rPr>
          <w:del w:id="29" w:author="Andres Fernando Solano Alegria" w:date="2022-03-04T09:28:00Z"/>
          <w:rFonts w:ascii="Arial" w:eastAsia="Times New Roman" w:hAnsi="Arial" w:cs="Arial"/>
          <w:b/>
          <w:bCs/>
          <w:color w:val="000000"/>
          <w:lang w:eastAsia="es-CO"/>
        </w:rPr>
      </w:pPr>
    </w:p>
    <w:p w14:paraId="4A29DE4E" w14:textId="17FBE9E1" w:rsidR="00313C38" w:rsidDel="002158E1" w:rsidRDefault="00313C38" w:rsidP="00313C38">
      <w:pPr>
        <w:spacing w:line="240" w:lineRule="auto"/>
        <w:jc w:val="center"/>
        <w:rPr>
          <w:del w:id="30" w:author="Andres Fernando Solano Alegria" w:date="2022-03-04T09:28:00Z"/>
          <w:rFonts w:ascii="Arial" w:eastAsia="Times New Roman" w:hAnsi="Arial" w:cs="Arial"/>
          <w:b/>
          <w:bCs/>
          <w:color w:val="000000"/>
          <w:lang w:eastAsia="es-CO"/>
        </w:rPr>
      </w:pPr>
    </w:p>
    <w:p w14:paraId="43422F5A" w14:textId="36480C8B" w:rsidR="00313C38" w:rsidDel="002158E1" w:rsidRDefault="00313C38" w:rsidP="00313C38">
      <w:pPr>
        <w:spacing w:line="240" w:lineRule="auto"/>
        <w:jc w:val="center"/>
        <w:rPr>
          <w:del w:id="31" w:author="Andres Fernando Solano Alegria" w:date="2022-03-04T09:28:00Z"/>
          <w:rFonts w:ascii="Arial" w:eastAsia="Times New Roman" w:hAnsi="Arial" w:cs="Arial"/>
          <w:b/>
          <w:bCs/>
          <w:color w:val="000000"/>
          <w:lang w:eastAsia="es-CO"/>
        </w:rPr>
      </w:pPr>
    </w:p>
    <w:p w14:paraId="5D1F6171" w14:textId="051605FE" w:rsidR="00313C38" w:rsidDel="002158E1" w:rsidRDefault="00313C38" w:rsidP="00313C38">
      <w:pPr>
        <w:spacing w:line="240" w:lineRule="auto"/>
        <w:jc w:val="center"/>
        <w:rPr>
          <w:del w:id="32" w:author="Andres Fernando Solano Alegria" w:date="2022-03-04T09:28:00Z"/>
          <w:rFonts w:ascii="Arial" w:eastAsia="Times New Roman" w:hAnsi="Arial" w:cs="Arial"/>
          <w:b/>
          <w:bCs/>
          <w:color w:val="000000"/>
          <w:lang w:eastAsia="es-CO"/>
        </w:rPr>
      </w:pPr>
    </w:p>
    <w:p w14:paraId="17EA0C69" w14:textId="38F09E6A" w:rsidR="00313C38" w:rsidDel="002158E1" w:rsidRDefault="00313C38" w:rsidP="00313C38">
      <w:pPr>
        <w:spacing w:line="240" w:lineRule="auto"/>
        <w:jc w:val="center"/>
        <w:rPr>
          <w:del w:id="33" w:author="Andres Fernando Solano Alegria" w:date="2022-03-04T09:28:00Z"/>
          <w:rFonts w:ascii="Arial" w:eastAsia="Times New Roman" w:hAnsi="Arial" w:cs="Arial"/>
          <w:b/>
          <w:bCs/>
          <w:color w:val="000000"/>
          <w:lang w:eastAsia="es-CO"/>
        </w:rPr>
      </w:pPr>
    </w:p>
    <w:p w14:paraId="08EAE241" w14:textId="01FA2ABE" w:rsidR="00313C38" w:rsidDel="002158E1" w:rsidRDefault="00313C38" w:rsidP="00313C38">
      <w:pPr>
        <w:spacing w:line="240" w:lineRule="auto"/>
        <w:jc w:val="center"/>
        <w:rPr>
          <w:del w:id="34" w:author="Andres Fernando Solano Alegria" w:date="2022-03-04T09:28:00Z"/>
          <w:rFonts w:ascii="Arial" w:eastAsia="Times New Roman" w:hAnsi="Arial" w:cs="Arial"/>
          <w:b/>
          <w:bCs/>
          <w:color w:val="000000"/>
          <w:lang w:eastAsia="es-CO"/>
        </w:rPr>
      </w:pPr>
    </w:p>
    <w:p w14:paraId="35F67D61" w14:textId="75467384" w:rsidR="002158E1" w:rsidRDefault="002158E1">
      <w:pPr>
        <w:rPr>
          <w:ins w:id="35" w:author="Andres Fernando Solano Alegria" w:date="2022-03-04T09:28:00Z"/>
          <w:rFonts w:ascii="Arial" w:eastAsia="Times New Roman" w:hAnsi="Arial" w:cs="Arial"/>
          <w:b/>
          <w:bCs/>
          <w:color w:val="000000"/>
          <w:lang w:eastAsia="es-CO"/>
        </w:rPr>
      </w:pPr>
      <w:ins w:id="36" w:author="Andres Fernando Solano Alegria" w:date="2022-03-04T09:28:00Z">
        <w:r>
          <w:rPr>
            <w:rFonts w:ascii="Arial" w:eastAsia="Times New Roman" w:hAnsi="Arial" w:cs="Arial"/>
            <w:b/>
            <w:bCs/>
            <w:color w:val="000000"/>
            <w:lang w:eastAsia="es-CO"/>
          </w:rPr>
          <w:br w:type="page"/>
        </w:r>
      </w:ins>
    </w:p>
    <w:p w14:paraId="2ACA8D83" w14:textId="37A39D0D" w:rsidR="00313C38" w:rsidDel="002158E1" w:rsidRDefault="00313C38" w:rsidP="00313C38">
      <w:pPr>
        <w:spacing w:line="240" w:lineRule="auto"/>
        <w:jc w:val="center"/>
        <w:rPr>
          <w:del w:id="37" w:author="Andres Fernando Solano Alegria" w:date="2022-03-04T09:28:00Z"/>
          <w:rFonts w:ascii="Arial" w:eastAsia="Times New Roman" w:hAnsi="Arial" w:cs="Arial"/>
          <w:b/>
          <w:bCs/>
          <w:color w:val="000000"/>
          <w:lang w:eastAsia="es-CO"/>
        </w:rPr>
      </w:pPr>
    </w:p>
    <w:p w14:paraId="4C34BAB2" w14:textId="77777777" w:rsidR="00313C38" w:rsidRPr="00313C38" w:rsidRDefault="00313C38" w:rsidP="00313C38">
      <w:pPr>
        <w:pStyle w:val="Ttulo1"/>
        <w:jc w:val="center"/>
        <w:rPr>
          <w:rFonts w:ascii="Arial" w:hAnsi="Arial" w:cs="Arial"/>
          <w:sz w:val="22"/>
          <w:szCs w:val="22"/>
        </w:rPr>
      </w:pPr>
      <w:bookmarkStart w:id="38" w:name="_Toc97046858"/>
      <w:r w:rsidRPr="00313C38">
        <w:rPr>
          <w:rFonts w:ascii="Arial" w:hAnsi="Arial" w:cs="Arial"/>
          <w:sz w:val="22"/>
          <w:szCs w:val="22"/>
        </w:rPr>
        <w:t>Resumen</w:t>
      </w:r>
      <w:bookmarkEnd w:id="38"/>
    </w:p>
    <w:p w14:paraId="1DEB0AF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5D0F95F1"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39"/>
      <w:r w:rsidRPr="00313C38">
        <w:rPr>
          <w:rFonts w:ascii="Arial" w:eastAsia="Times New Roman" w:hAnsi="Arial" w:cs="Arial"/>
          <w:color w:val="000000"/>
          <w:lang w:eastAsia="es-CO"/>
        </w:rPr>
        <w:t>Para llevar a cabo esta iniciativa, se comenzará por la identificación de la problemática objeto de estudio, en este caso, la dificultad en el aprendizaje de la división aritmética, para niños con sordera total. Luego de conocer a fondo la problemática, buscaremos las causas y los efectos del mismo, se estudiarán los posibles interesados; dicho proceso se realiza con el objetivo de identificar necesidades, expectativas y oportunidades del proyecto.</w:t>
      </w:r>
    </w:p>
    <w:p w14:paraId="39F828F3"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Luego se definen aspectos de la historia, los medios digitales, y las percepciones sensoriales que se buscan evocar; los impactos del uso prolongado del sistema y normativas que rigen su uso. </w:t>
      </w:r>
    </w:p>
    <w:p w14:paraId="0047C96C"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Finalmente, se determinan los riesgos, viabilidad y la propuesta de valor, identificando así el sistema multimedia mínimo viable, el cual será una experiencia basada en un entorno de realidad aumentada, para que los niños puedan reforzar el proceso de aprendizaje sobre la división aritmética mediante un juego interactivo</w:t>
      </w:r>
      <w:commentRangeEnd w:id="39"/>
      <w:r w:rsidR="002158E1">
        <w:rPr>
          <w:rStyle w:val="Refdecomentario"/>
        </w:rPr>
        <w:commentReference w:id="39"/>
      </w:r>
      <w:r w:rsidRPr="00313C38">
        <w:rPr>
          <w:rFonts w:ascii="Arial" w:eastAsia="Times New Roman" w:hAnsi="Arial" w:cs="Arial"/>
          <w:color w:val="000000"/>
          <w:lang w:eastAsia="es-CO"/>
        </w:rPr>
        <w:t>. </w:t>
      </w:r>
    </w:p>
    <w:p w14:paraId="5D06F139" w14:textId="77777777" w:rsidR="00313C38" w:rsidRPr="00313C38" w:rsidRDefault="00313C38" w:rsidP="00313C38">
      <w:pPr>
        <w:pStyle w:val="Ttulo2"/>
        <w:rPr>
          <w:rFonts w:ascii="Arial" w:hAnsi="Arial" w:cs="Arial"/>
          <w:sz w:val="22"/>
          <w:szCs w:val="22"/>
        </w:rPr>
      </w:pPr>
      <w:bookmarkStart w:id="40" w:name="_Toc97046859"/>
      <w:r w:rsidRPr="00313C38">
        <w:rPr>
          <w:rFonts w:ascii="Arial" w:hAnsi="Arial" w:cs="Arial"/>
          <w:sz w:val="22"/>
          <w:szCs w:val="22"/>
        </w:rPr>
        <w:t>Sistema multimedia mínimo viable</w:t>
      </w:r>
      <w:bookmarkEnd w:id="40"/>
    </w:p>
    <w:p w14:paraId="6E61125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1D0A6F46" w14:textId="77777777" w:rsidR="00313C38" w:rsidRPr="00313C38" w:rsidRDefault="00313C38" w:rsidP="00313C38">
      <w:pPr>
        <w:pStyle w:val="Ttulo3"/>
        <w:rPr>
          <w:rFonts w:ascii="Arial" w:eastAsia="Times New Roman" w:hAnsi="Arial" w:cs="Arial"/>
          <w:sz w:val="22"/>
          <w:szCs w:val="22"/>
          <w:lang w:eastAsia="es-CO"/>
        </w:rPr>
      </w:pPr>
      <w:r w:rsidRPr="00313C38">
        <w:rPr>
          <w:rFonts w:ascii="Calibri" w:eastAsia="Times New Roman" w:hAnsi="Calibri" w:cs="Calibri"/>
          <w:color w:val="2F5496"/>
          <w:sz w:val="26"/>
          <w:szCs w:val="26"/>
          <w:lang w:eastAsia="es-CO"/>
        </w:rPr>
        <w:tab/>
      </w:r>
      <w:bookmarkStart w:id="41" w:name="_Toc97046860"/>
      <w:commentRangeStart w:id="42"/>
      <w:r w:rsidRPr="00313C38">
        <w:rPr>
          <w:rFonts w:ascii="Arial" w:eastAsia="Times New Roman" w:hAnsi="Arial" w:cs="Arial"/>
          <w:color w:val="auto"/>
          <w:sz w:val="22"/>
          <w:szCs w:val="22"/>
          <w:lang w:eastAsia="es-CO"/>
        </w:rPr>
        <w:t>Proposición de valor</w:t>
      </w:r>
      <w:bookmarkEnd w:id="41"/>
    </w:p>
    <w:p w14:paraId="345BA314" w14:textId="77777777" w:rsidR="00313C38" w:rsidRDefault="00313C38" w:rsidP="005A5A18">
      <w:pPr>
        <w:spacing w:line="240" w:lineRule="auto"/>
        <w:jc w:val="both"/>
        <w:rPr>
          <w:ins w:id="43" w:author="Andres Fernando Solano Alegria" w:date="2022-03-04T09:32:00Z"/>
          <w:rFonts w:ascii="Arial" w:eastAsia="Times New Roman" w:hAnsi="Arial" w:cs="Arial"/>
          <w:color w:val="000000"/>
          <w:lang w:eastAsia="es-CO"/>
        </w:rPr>
      </w:pPr>
      <w:r w:rsidRPr="00313C38">
        <w:rPr>
          <w:rFonts w:ascii="Arial" w:eastAsia="Times New Roman" w:hAnsi="Arial" w:cs="Arial"/>
          <w:color w:val="000000"/>
          <w:lang w:eastAsia="es-CO"/>
        </w:rPr>
        <w:tab/>
        <w:t>La ta</w:t>
      </w:r>
      <w:commentRangeEnd w:id="42"/>
      <w:r w:rsidR="005C2E0B">
        <w:rPr>
          <w:rStyle w:val="Refdecomentario"/>
        </w:rPr>
        <w:commentReference w:id="42"/>
      </w:r>
      <w:r w:rsidRPr="00313C38">
        <w:rPr>
          <w:rFonts w:ascii="Arial" w:eastAsia="Times New Roman" w:hAnsi="Arial" w:cs="Arial"/>
          <w:color w:val="000000"/>
          <w:lang w:eastAsia="es-CO"/>
        </w:rPr>
        <w:t xml:space="preserve">bla </w:t>
      </w:r>
      <w:r>
        <w:rPr>
          <w:rFonts w:ascii="Arial" w:eastAsia="Times New Roman" w:hAnsi="Arial" w:cs="Arial"/>
          <w:color w:val="000000"/>
          <w:lang w:eastAsia="es-CO"/>
        </w:rPr>
        <w:t>1</w:t>
      </w:r>
      <w:r w:rsidRPr="00313C38">
        <w:rPr>
          <w:rFonts w:ascii="Arial" w:eastAsia="Times New Roman" w:hAnsi="Arial" w:cs="Arial"/>
          <w:color w:val="000000"/>
          <w:lang w:eastAsia="es-CO"/>
        </w:rPr>
        <w:t xml:space="preserve"> presenta la proposición de valor</w:t>
      </w:r>
    </w:p>
    <w:p w14:paraId="1AB4B078" w14:textId="77777777" w:rsidR="005C2E0B" w:rsidRDefault="005C2E0B" w:rsidP="005A5A18">
      <w:pPr>
        <w:spacing w:line="240" w:lineRule="auto"/>
        <w:jc w:val="both"/>
        <w:rPr>
          <w:ins w:id="44" w:author="Andres Fernando Solano Alegria" w:date="2022-03-04T09:32:00Z"/>
          <w:rFonts w:ascii="Times New Roman" w:eastAsia="Times New Roman" w:hAnsi="Times New Roman" w:cs="Times New Roman"/>
          <w:sz w:val="24"/>
          <w:szCs w:val="24"/>
          <w:lang w:eastAsia="es-CO"/>
        </w:rPr>
        <w:sectPr w:rsidR="005C2E0B">
          <w:pgSz w:w="12240" w:h="15840"/>
          <w:pgMar w:top="1417" w:right="1701" w:bottom="1417" w:left="1701" w:header="708" w:footer="708" w:gutter="0"/>
          <w:cols w:space="708"/>
          <w:docGrid w:linePitch="360"/>
        </w:sectPr>
      </w:pPr>
    </w:p>
    <w:p w14:paraId="0E069ABC" w14:textId="54855903" w:rsidR="005C2E0B" w:rsidRPr="00313C38" w:rsidRDefault="005C2E0B" w:rsidP="005A5A18">
      <w:pPr>
        <w:spacing w:line="240" w:lineRule="auto"/>
        <w:jc w:val="both"/>
        <w:rPr>
          <w:rFonts w:ascii="Times New Roman" w:eastAsia="Times New Roman" w:hAnsi="Times New Roman" w:cs="Times New Roman"/>
          <w:sz w:val="24"/>
          <w:szCs w:val="24"/>
          <w:lang w:eastAsia="es-CO"/>
        </w:rPr>
      </w:pPr>
    </w:p>
    <w:p w14:paraId="3A8BF727" w14:textId="77777777" w:rsidR="005A5A18" w:rsidRDefault="005A5A18" w:rsidP="005A5A18">
      <w:pPr>
        <w:pStyle w:val="Descripcin"/>
        <w:keepNext/>
      </w:pPr>
      <w:bookmarkStart w:id="45" w:name="_Toc97046875"/>
      <w:r>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1</w:t>
      </w:r>
      <w:r w:rsidR="00495117">
        <w:rPr>
          <w:noProof/>
        </w:rPr>
        <w:fldChar w:fldCharType="end"/>
      </w:r>
      <w:r>
        <w:t>Proposición de valor</w:t>
      </w:r>
      <w:bookmarkEnd w:id="45"/>
    </w:p>
    <w:tbl>
      <w:tblPr>
        <w:tblW w:w="0" w:type="auto"/>
        <w:tblCellMar>
          <w:top w:w="15" w:type="dxa"/>
          <w:left w:w="15" w:type="dxa"/>
          <w:bottom w:w="15" w:type="dxa"/>
          <w:right w:w="15" w:type="dxa"/>
        </w:tblCellMar>
        <w:tblLook w:val="04A0" w:firstRow="1" w:lastRow="0" w:firstColumn="1" w:lastColumn="0" w:noHBand="0" w:noVBand="1"/>
        <w:tblPrChange w:id="46" w:author="Andres Fernando Solano Alegria" w:date="2022-03-04T09:31:00Z">
          <w:tblPr>
            <w:tblW w:w="0" w:type="auto"/>
            <w:tblCellMar>
              <w:top w:w="15" w:type="dxa"/>
              <w:left w:w="15" w:type="dxa"/>
              <w:bottom w:w="15" w:type="dxa"/>
              <w:right w:w="15" w:type="dxa"/>
            </w:tblCellMar>
            <w:tblLook w:val="04A0" w:firstRow="1" w:lastRow="0" w:firstColumn="1" w:lastColumn="0" w:noHBand="0" w:noVBand="1"/>
          </w:tblPr>
        </w:tblPrChange>
      </w:tblPr>
      <w:tblGrid>
        <w:gridCol w:w="2446"/>
        <w:gridCol w:w="1928"/>
        <w:gridCol w:w="2225"/>
        <w:gridCol w:w="2033"/>
        <w:gridCol w:w="4354"/>
        <w:tblGridChange w:id="47">
          <w:tblGrid>
            <w:gridCol w:w="1651"/>
            <w:gridCol w:w="795"/>
            <w:gridCol w:w="900"/>
            <w:gridCol w:w="1028"/>
            <w:gridCol w:w="753"/>
            <w:gridCol w:w="1472"/>
            <w:gridCol w:w="233"/>
            <w:gridCol w:w="1800"/>
            <w:gridCol w:w="186"/>
            <w:gridCol w:w="4168"/>
          </w:tblGrid>
        </w:tblGridChange>
      </w:tblGrid>
      <w:tr w:rsidR="00313C38" w:rsidRPr="00313C38" w14:paraId="789F9772" w14:textId="77777777" w:rsidTr="005C2E0B">
        <w:trPr>
          <w:tblHeader/>
          <w:trPrChange w:id="48" w:author="Andres Fernando Solano Alegria" w:date="2022-03-04T09:31:00Z">
            <w:trPr>
              <w:gridAfter w:val="0"/>
            </w:trPr>
          </w:trPrChange>
        </w:trPr>
        <w:tc>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Change w:id="49" w:author="Andres Fernando Solano Alegria" w:date="2022-03-04T09:31:00Z">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tcPrChange>
          </w:tcPr>
          <w:p w14:paraId="2695788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commentRangeStart w:id="50"/>
            <w:r w:rsidRPr="00313C38">
              <w:rPr>
                <w:rFonts w:ascii="Arial" w:eastAsia="Times New Roman" w:hAnsi="Arial" w:cs="Arial"/>
                <w:b/>
                <w:bCs/>
                <w:color w:val="000000"/>
                <w:lang w:eastAsia="es-CO"/>
              </w:rPr>
              <w:t>P</w:t>
            </w:r>
            <w:commentRangeEnd w:id="50"/>
            <w:r w:rsidR="005C2E0B">
              <w:rPr>
                <w:rStyle w:val="Refdecomentario"/>
              </w:rPr>
              <w:commentReference w:id="50"/>
            </w:r>
            <w:r w:rsidRPr="00313C38">
              <w:rPr>
                <w:rFonts w:ascii="Arial" w:eastAsia="Times New Roman" w:hAnsi="Arial" w:cs="Arial"/>
                <w:b/>
                <w:bCs/>
                <w:color w:val="000000"/>
                <w:lang w:eastAsia="es-CO"/>
              </w:rPr>
              <w:t>ropuesta de valor del sistema Multimedia</w:t>
            </w:r>
          </w:p>
        </w:tc>
        <w:tc>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Change w:id="51" w:author="Andres Fernando Solano Alegria" w:date="2022-03-04T09:31:00Z">
              <w:tcPr>
                <w:tcW w:w="0" w:type="auto"/>
                <w:gridSpan w:val="2"/>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tcPrChange>
          </w:tcPr>
          <w:p w14:paraId="4F3E637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Solución A</w:t>
            </w:r>
          </w:p>
        </w:tc>
        <w:tc>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Change w:id="52" w:author="Andres Fernando Solano Alegria" w:date="2022-03-04T09:31:00Z">
              <w:tcPr>
                <w:tcW w:w="0" w:type="auto"/>
                <w:gridSpan w:val="2"/>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tcPrChange>
          </w:tcPr>
          <w:p w14:paraId="277B509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Solución B</w:t>
            </w:r>
          </w:p>
        </w:tc>
        <w:tc>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Change w:id="53" w:author="Andres Fernando Solano Alegria" w:date="2022-03-04T09:31:00Z">
              <w:tcPr>
                <w:tcW w:w="0" w:type="auto"/>
                <w:gridSpan w:val="2"/>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tcPrChange>
          </w:tcPr>
          <w:p w14:paraId="40D02BD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Mi sistema multimedia (SM1)</w:t>
            </w:r>
          </w:p>
        </w:tc>
        <w:tc>
          <w:tcPr>
            <w:tcW w:w="0" w:type="auto"/>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Change w:id="54" w:author="Andres Fernando Solano Alegria" w:date="2022-03-04T09:31:00Z">
              <w:tcPr>
                <w:tcW w:w="0" w:type="auto"/>
                <w:gridSpan w:val="2"/>
                <w:tcBorders>
                  <w:top w:val="single" w:sz="8" w:space="0" w:color="000000"/>
                  <w:left w:val="single" w:sz="8" w:space="0" w:color="000000"/>
                  <w:bottom w:val="single" w:sz="8" w:space="0" w:color="000000"/>
                  <w:right w:val="single" w:sz="8" w:space="0" w:color="000000"/>
                </w:tcBorders>
                <w:shd w:val="clear" w:color="auto" w:fill="D5A6BD"/>
                <w:tcMar>
                  <w:top w:w="100" w:type="dxa"/>
                  <w:left w:w="100" w:type="dxa"/>
                  <w:bottom w:w="100" w:type="dxa"/>
                  <w:right w:w="100" w:type="dxa"/>
                </w:tcMar>
                <w:hideMark/>
              </w:tcPr>
            </w:tcPrChange>
          </w:tcPr>
          <w:p w14:paraId="0D2FAA29" w14:textId="77777777" w:rsidR="00313C38" w:rsidRPr="00313C38" w:rsidRDefault="00313C38" w:rsidP="005C2E0B">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Descripción</w:t>
            </w:r>
          </w:p>
        </w:tc>
      </w:tr>
      <w:tr w:rsidR="00313C38" w:rsidRPr="00313C38" w14:paraId="06941F5D"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E53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Lo que el Sistema</w:t>
            </w:r>
          </w:p>
          <w:p w14:paraId="1B43C2C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Multimedia debe tener</w:t>
            </w:r>
          </w:p>
          <w:p w14:paraId="11951F6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29C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45C5C1C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Carrera de divisiones</w:t>
            </w:r>
          </w:p>
          <w:p w14:paraId="4EA8DCD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E131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Aprende matemáticas con la pandilla de la rejilla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C03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Mi ranchito: aprendiendo a dividir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DA372" w14:textId="77777777" w:rsidR="00313C38" w:rsidRPr="00313C38" w:rsidRDefault="00313C38" w:rsidP="005C2E0B">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Características que el Sistema Multimedia debe tener, si busca una oportunidad para competir en el sector.</w:t>
            </w:r>
          </w:p>
        </w:tc>
      </w:tr>
      <w:tr w:rsidR="00313C38" w:rsidRPr="00313C38" w14:paraId="44795A48"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3E92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Despliegue de medios digitales</w:t>
            </w:r>
          </w:p>
          <w:p w14:paraId="0E9584F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para el aprendizaje</w:t>
            </w:r>
          </w:p>
          <w:p w14:paraId="191AF04B"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12AB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2B4F79A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Texto: Si</w:t>
            </w:r>
          </w:p>
          <w:p w14:paraId="22FBD69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2D: Si</w:t>
            </w:r>
          </w:p>
          <w:p w14:paraId="326412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3D: No</w:t>
            </w:r>
          </w:p>
          <w:p w14:paraId="441A58C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Auditivo: No</w:t>
            </w:r>
          </w:p>
          <w:p w14:paraId="41CDDED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2D: Si</w:t>
            </w:r>
          </w:p>
          <w:p w14:paraId="11EA5E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3D: No</w:t>
            </w:r>
          </w:p>
          <w:p w14:paraId="6745CA5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Objetos Virtuales: No</w:t>
            </w:r>
          </w:p>
          <w:p w14:paraId="7B70D3E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D623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0F2E8F9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Texto: Si</w:t>
            </w:r>
          </w:p>
          <w:p w14:paraId="0848182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2D:SI</w:t>
            </w:r>
          </w:p>
          <w:p w14:paraId="50D3911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3D:No </w:t>
            </w:r>
          </w:p>
          <w:p w14:paraId="5F731CE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Auditivo: Si</w:t>
            </w:r>
          </w:p>
          <w:p w14:paraId="5E282D5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2D: No</w:t>
            </w:r>
          </w:p>
          <w:p w14:paraId="4661677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3D: No</w:t>
            </w:r>
          </w:p>
          <w:p w14:paraId="21CBCEF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Objetos Virtuales: No</w:t>
            </w:r>
          </w:p>
          <w:p w14:paraId="22CEFE05"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D31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19F5176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Texto: Si</w:t>
            </w:r>
          </w:p>
          <w:p w14:paraId="6A90B24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2D:Si</w:t>
            </w:r>
          </w:p>
          <w:p w14:paraId="4C14F78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 3D: Si</w:t>
            </w:r>
          </w:p>
          <w:p w14:paraId="5B69FCA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Auditivo: No</w:t>
            </w:r>
          </w:p>
          <w:p w14:paraId="0C0E1BA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2D: Si</w:t>
            </w:r>
          </w:p>
          <w:p w14:paraId="1447F47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Animación 3D: Si</w:t>
            </w:r>
          </w:p>
          <w:p w14:paraId="277968E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Objetos Virtuales: Si</w:t>
            </w:r>
          </w:p>
          <w:p w14:paraId="77BADF5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73AF" w14:textId="77777777" w:rsidR="00313C38" w:rsidRPr="00313C38" w:rsidRDefault="00313C38" w:rsidP="005C2E0B">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Teniendo en cuenta que los sistemas relacionados y el propuesto, están desarrollados para el entendimiento de problemas en cuanto a la división aritmética, sin embargo, las soluciones a y b, no se enfocan específicamente en niños y niñas con sordera total. Con el sistema propuesto se hace uso de nuevos medios digitales como: imágenes y animaciones 3D, y objetos virtuales.</w:t>
            </w:r>
          </w:p>
          <w:p w14:paraId="39BDE14F" w14:textId="77777777" w:rsidR="00313C38" w:rsidRPr="00313C38" w:rsidRDefault="00313C38" w:rsidP="005C2E0B">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 lo anterior se puede ver que el SM propuesto tiene un factor diferenciador frente a las otras dos soluciones, pues se desarrolla la historia y la experiencia, por medio de la integración de imágenes, videos, animaciones tanto 2D como 3D, y se usan también objetos virtuales.</w:t>
            </w:r>
          </w:p>
        </w:tc>
      </w:tr>
      <w:tr w:rsidR="00313C38" w:rsidRPr="00313C38" w14:paraId="11769B39"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95A0A"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Modalidades de interacción</w:t>
            </w:r>
          </w:p>
          <w:p w14:paraId="7650225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que ofrece el Sistema</w:t>
            </w:r>
          </w:p>
          <w:p w14:paraId="7B41AB2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Multimedia al estudiante</w:t>
            </w:r>
          </w:p>
          <w:p w14:paraId="21510C9B"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D6AC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Visual: Si</w:t>
            </w:r>
          </w:p>
          <w:p w14:paraId="43D53CC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 No</w:t>
            </w:r>
          </w:p>
          <w:p w14:paraId="6689E09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Captura de</w:t>
            </w:r>
          </w:p>
          <w:p w14:paraId="52798DB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Movimiento: No</w:t>
            </w:r>
          </w:p>
          <w:p w14:paraId="1C3F952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Tradicional: Si</w:t>
            </w:r>
          </w:p>
          <w:p w14:paraId="4E49DEE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 No</w:t>
            </w:r>
          </w:p>
          <w:p w14:paraId="02F9D0D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D780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Visual: Si</w:t>
            </w:r>
          </w:p>
          <w:p w14:paraId="1983BAE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 Si</w:t>
            </w:r>
          </w:p>
          <w:p w14:paraId="6DA53C0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Captura de</w:t>
            </w:r>
          </w:p>
          <w:p w14:paraId="76FBCC4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Movimiento: No</w:t>
            </w:r>
          </w:p>
          <w:p w14:paraId="34D8986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Tradicional: Si</w:t>
            </w:r>
          </w:p>
          <w:p w14:paraId="745CAFA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 No</w:t>
            </w:r>
          </w:p>
          <w:p w14:paraId="22CC08B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32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Visual: Si</w:t>
            </w:r>
          </w:p>
          <w:p w14:paraId="397E83F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 No</w:t>
            </w:r>
          </w:p>
          <w:p w14:paraId="459AA4A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Captura de</w:t>
            </w:r>
          </w:p>
          <w:p w14:paraId="58AA89E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Movimiento: No </w:t>
            </w:r>
          </w:p>
          <w:p w14:paraId="217965D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Tradicional: No</w:t>
            </w:r>
          </w:p>
          <w:p w14:paraId="4943E94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 Si</w:t>
            </w:r>
          </w:p>
          <w:p w14:paraId="4D59274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4AA81"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55" w:author="Andres Fernando Solano Alegria" w:date="2022-03-04T09:33:00Z">
                <w:pPr>
                  <w:spacing w:after="0" w:line="240" w:lineRule="auto"/>
                </w:pPr>
              </w:pPrChange>
            </w:pPr>
            <w:r w:rsidRPr="00313C38">
              <w:rPr>
                <w:rFonts w:ascii="Arial" w:eastAsia="Times New Roman" w:hAnsi="Arial" w:cs="Arial"/>
                <w:color w:val="000000"/>
                <w:lang w:eastAsia="es-CO"/>
              </w:rPr>
              <w:lastRenderedPageBreak/>
              <w:t>Para determinar las modalidades de interacción, se estudian los diferentes paradigmas de interacción que son:</w:t>
            </w:r>
          </w:p>
          <w:p w14:paraId="154DFD4B" w14:textId="77777777" w:rsidR="00313C38" w:rsidRPr="00313C38" w:rsidRDefault="00313C38">
            <w:pPr>
              <w:numPr>
                <w:ilvl w:val="0"/>
                <w:numId w:val="1"/>
              </w:numPr>
              <w:spacing w:after="0" w:line="240" w:lineRule="auto"/>
              <w:jc w:val="both"/>
              <w:textAlignment w:val="baseline"/>
              <w:rPr>
                <w:rFonts w:ascii="Arial" w:eastAsia="Times New Roman" w:hAnsi="Arial" w:cs="Arial"/>
                <w:color w:val="000000"/>
                <w:lang w:eastAsia="es-CO"/>
              </w:rPr>
              <w:pPrChange w:id="56" w:author="Andres Fernando Solano Alegria" w:date="2022-03-04T09:33:00Z">
                <w:pPr>
                  <w:numPr>
                    <w:numId w:val="1"/>
                  </w:numPr>
                  <w:tabs>
                    <w:tab w:val="num" w:pos="720"/>
                  </w:tabs>
                  <w:spacing w:after="0" w:line="240" w:lineRule="auto"/>
                  <w:ind w:left="720" w:hanging="360"/>
                  <w:textAlignment w:val="baseline"/>
                </w:pPr>
              </w:pPrChange>
            </w:pPr>
            <w:r w:rsidRPr="00313C38">
              <w:rPr>
                <w:rFonts w:ascii="Arial" w:eastAsia="Times New Roman" w:hAnsi="Arial" w:cs="Arial"/>
                <w:color w:val="000000"/>
                <w:lang w:eastAsia="es-CO"/>
              </w:rPr>
              <w:lastRenderedPageBreak/>
              <w:t>Selección</w:t>
            </w:r>
          </w:p>
          <w:p w14:paraId="6BFAE569" w14:textId="77777777" w:rsidR="00313C38" w:rsidRPr="00313C38" w:rsidRDefault="00313C38">
            <w:pPr>
              <w:numPr>
                <w:ilvl w:val="0"/>
                <w:numId w:val="1"/>
              </w:numPr>
              <w:spacing w:after="0" w:line="240" w:lineRule="auto"/>
              <w:jc w:val="both"/>
              <w:textAlignment w:val="baseline"/>
              <w:rPr>
                <w:rFonts w:ascii="Arial" w:eastAsia="Times New Roman" w:hAnsi="Arial" w:cs="Arial"/>
                <w:color w:val="000000"/>
                <w:lang w:eastAsia="es-CO"/>
              </w:rPr>
              <w:pPrChange w:id="57" w:author="Andres Fernando Solano Alegria" w:date="2022-03-04T09:33:00Z">
                <w:pPr>
                  <w:numPr>
                    <w:numId w:val="1"/>
                  </w:numPr>
                  <w:tabs>
                    <w:tab w:val="num" w:pos="720"/>
                  </w:tabs>
                  <w:spacing w:after="0" w:line="240" w:lineRule="auto"/>
                  <w:ind w:left="720" w:hanging="360"/>
                  <w:textAlignment w:val="baseline"/>
                </w:pPr>
              </w:pPrChange>
            </w:pPr>
            <w:r w:rsidRPr="00313C38">
              <w:rPr>
                <w:rFonts w:ascii="Arial" w:eastAsia="Times New Roman" w:hAnsi="Arial" w:cs="Arial"/>
                <w:color w:val="000000"/>
                <w:lang w:eastAsia="es-CO"/>
              </w:rPr>
              <w:t>Manipulación</w:t>
            </w:r>
          </w:p>
          <w:p w14:paraId="133FCBB5"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58" w:author="Andres Fernando Solano Alegria" w:date="2022-03-04T09:33:00Z">
                <w:pPr>
                  <w:spacing w:after="0" w:line="240" w:lineRule="auto"/>
                </w:pPr>
              </w:pPrChange>
            </w:pPr>
            <w:r w:rsidRPr="00313C38">
              <w:rPr>
                <w:rFonts w:ascii="Arial" w:eastAsia="Times New Roman" w:hAnsi="Arial" w:cs="Arial"/>
                <w:color w:val="000000"/>
                <w:lang w:eastAsia="es-CO"/>
              </w:rPr>
              <w:t>Con lo anterior se tiene qué gracias a los elementos a usarse en el sistema, que son las fichas (con los números), el dispositivo móvil; se contará con manipulación de objetos físicos/virtuales.</w:t>
            </w:r>
          </w:p>
        </w:tc>
      </w:tr>
      <w:tr w:rsidR="00313C38" w:rsidRPr="00313C38" w14:paraId="5DB755D8"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A397"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Percepciones sensoriales que</w:t>
            </w:r>
          </w:p>
          <w:p w14:paraId="07E98F1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ofrece el Sistema Multimedia y</w:t>
            </w:r>
          </w:p>
          <w:p w14:paraId="2622C71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que influyen en la experiencia</w:t>
            </w:r>
          </w:p>
          <w:p w14:paraId="1F3C622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del estudiante</w:t>
            </w:r>
          </w:p>
          <w:p w14:paraId="6A8E0665"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528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1FA3700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 No</w:t>
            </w:r>
          </w:p>
          <w:p w14:paraId="5C0D3B4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Táctil/Hápticos: No</w:t>
            </w:r>
          </w:p>
          <w:p w14:paraId="02A79C8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Olfativa: No </w:t>
            </w:r>
          </w:p>
          <w:p w14:paraId="732CFEC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Gustativa: No</w:t>
            </w:r>
          </w:p>
          <w:p w14:paraId="2036C4F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E991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46B3AFA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 Si</w:t>
            </w:r>
          </w:p>
          <w:p w14:paraId="7667027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Táctil/Hápticos:No</w:t>
            </w:r>
          </w:p>
          <w:p w14:paraId="68D69D2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Olfativa:No </w:t>
            </w:r>
          </w:p>
          <w:p w14:paraId="0C576F7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Gustativa: No</w:t>
            </w:r>
          </w:p>
          <w:p w14:paraId="115C8FC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3E9A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Visual: Si</w:t>
            </w:r>
          </w:p>
          <w:p w14:paraId="5C27A64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Auditiva:Si </w:t>
            </w:r>
          </w:p>
          <w:p w14:paraId="7821C56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Táctil/Hápticos:Si</w:t>
            </w:r>
          </w:p>
          <w:p w14:paraId="429E1C2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Olfativa:No </w:t>
            </w:r>
          </w:p>
          <w:p w14:paraId="46AB4FE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Gustativa: No</w:t>
            </w:r>
          </w:p>
          <w:p w14:paraId="3524FFD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71040"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59" w:author="Andres Fernando Solano Alegria" w:date="2022-03-04T09:33:00Z">
                <w:pPr>
                  <w:spacing w:after="0" w:line="240" w:lineRule="auto"/>
                </w:pPr>
              </w:pPrChange>
            </w:pPr>
            <w:r w:rsidRPr="00313C38">
              <w:rPr>
                <w:rFonts w:ascii="Arial" w:eastAsia="Times New Roman" w:hAnsi="Arial" w:cs="Arial"/>
                <w:color w:val="000000"/>
                <w:lang w:eastAsia="es-CO"/>
              </w:rPr>
              <w:t>Al estar desarrollando el sistema para los niños con sordera total, el sistema propuesto busca generar una integración sensorial que le permita al usuario un buen desarrollo de la experiencia, todo esto por medio de sentidos de la vista y el tacto.</w:t>
            </w:r>
          </w:p>
        </w:tc>
      </w:tr>
      <w:tr w:rsidR="00313C38" w:rsidRPr="00313C38" w14:paraId="22F7D553"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1D34"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Contenido multimedia con</w:t>
            </w:r>
          </w:p>
          <w:p w14:paraId="0B1E36A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sentido responsable</w:t>
            </w:r>
          </w:p>
          <w:p w14:paraId="21234138"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BCA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Propietario y</w:t>
            </w:r>
          </w:p>
          <w:p w14:paraId="1F18806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propiedad: Si</w:t>
            </w:r>
          </w:p>
          <w:p w14:paraId="0A01FE4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Bienestar</w:t>
            </w:r>
          </w:p>
          <w:p w14:paraId="0984B8F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humano: No</w:t>
            </w:r>
          </w:p>
          <w:p w14:paraId="43B9C1E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Privacidad: Si</w:t>
            </w:r>
          </w:p>
          <w:p w14:paraId="4850049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Libertad de sesgo:</w:t>
            </w:r>
          </w:p>
          <w:p w14:paraId="40CD20F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p w14:paraId="1876BD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Usabilidad</w:t>
            </w:r>
          </w:p>
          <w:p w14:paraId="1E52ED4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universal: Si</w:t>
            </w:r>
          </w:p>
          <w:p w14:paraId="6E652D2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Confianza:No</w:t>
            </w:r>
          </w:p>
          <w:p w14:paraId="3A814C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Autonomía: No</w:t>
            </w:r>
          </w:p>
          <w:p w14:paraId="0D65062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Consentimiento</w:t>
            </w:r>
          </w:p>
          <w:p w14:paraId="77AA5F0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informado:No</w:t>
            </w:r>
          </w:p>
          <w:p w14:paraId="5E0BC33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Responsabilidad:</w:t>
            </w:r>
          </w:p>
          <w:p w14:paraId="044C053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p w14:paraId="7370133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Cortesía: Si</w:t>
            </w:r>
          </w:p>
          <w:p w14:paraId="2D9D62A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Identidad: No</w:t>
            </w:r>
          </w:p>
          <w:p w14:paraId="09DF1D8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Tranquilidad: No</w:t>
            </w:r>
          </w:p>
          <w:p w14:paraId="4F7D857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Sostenibilidad</w:t>
            </w:r>
          </w:p>
          <w:p w14:paraId="1D76C90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ambiental: No</w:t>
            </w:r>
          </w:p>
          <w:p w14:paraId="710AE95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43C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Propietario y</w:t>
            </w:r>
          </w:p>
          <w:p w14:paraId="0DDF8BD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propiedad: Si</w:t>
            </w:r>
          </w:p>
          <w:p w14:paraId="5404CEE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Bienestar</w:t>
            </w:r>
          </w:p>
          <w:p w14:paraId="57829AA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humano: Si</w:t>
            </w:r>
          </w:p>
          <w:p w14:paraId="4873187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Privacidad: Si</w:t>
            </w:r>
          </w:p>
          <w:p w14:paraId="027E380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Libertad de sesgo:</w:t>
            </w:r>
          </w:p>
          <w:p w14:paraId="3F37C06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p w14:paraId="58DE00A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Usabilidad</w:t>
            </w:r>
          </w:p>
          <w:p w14:paraId="57CCA69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universal: Si</w:t>
            </w:r>
          </w:p>
          <w:p w14:paraId="6120D6F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Confianza: SI</w:t>
            </w:r>
          </w:p>
          <w:p w14:paraId="43E373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Autonomía: No</w:t>
            </w:r>
          </w:p>
          <w:p w14:paraId="07E0864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Consentimiento</w:t>
            </w:r>
          </w:p>
          <w:p w14:paraId="4B8B427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informado: No</w:t>
            </w:r>
          </w:p>
          <w:p w14:paraId="388149F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Responsabilidad:</w:t>
            </w:r>
          </w:p>
          <w:p w14:paraId="53002D5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p w14:paraId="48D7AEC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Cortesía: Si</w:t>
            </w:r>
          </w:p>
          <w:p w14:paraId="155807A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Identidad: No</w:t>
            </w:r>
          </w:p>
          <w:p w14:paraId="6D29FD2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Tranquilidad: Si</w:t>
            </w:r>
          </w:p>
          <w:p w14:paraId="7EE10A6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Sostenibilidad</w:t>
            </w:r>
          </w:p>
          <w:p w14:paraId="1A58A71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ambiental: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E4A6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Propietario y</w:t>
            </w:r>
          </w:p>
          <w:p w14:paraId="7D49750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propiedad: Si</w:t>
            </w:r>
          </w:p>
          <w:p w14:paraId="061CB54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Bienestar</w:t>
            </w:r>
          </w:p>
          <w:p w14:paraId="1662AC1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humano: Si</w:t>
            </w:r>
          </w:p>
          <w:p w14:paraId="62701B7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Privacidad:Si</w:t>
            </w:r>
          </w:p>
          <w:p w14:paraId="01DB41F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Libertad de sesgo:</w:t>
            </w:r>
          </w:p>
          <w:p w14:paraId="537D382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p w14:paraId="05E0113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Usabilidad</w:t>
            </w:r>
          </w:p>
          <w:p w14:paraId="0000CAF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universal: Si</w:t>
            </w:r>
          </w:p>
          <w:p w14:paraId="3978103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Confianza: Si</w:t>
            </w:r>
          </w:p>
          <w:p w14:paraId="4E140D8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Autonomía: No</w:t>
            </w:r>
          </w:p>
          <w:p w14:paraId="725847C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Consentimiento</w:t>
            </w:r>
          </w:p>
          <w:p w14:paraId="3FC6F65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informado:No</w:t>
            </w:r>
          </w:p>
          <w:p w14:paraId="4EE6098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Responsabilidad:</w:t>
            </w:r>
          </w:p>
          <w:p w14:paraId="6A076AC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p w14:paraId="3998817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Cortesía: Si</w:t>
            </w:r>
          </w:p>
          <w:p w14:paraId="2AAB103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Identidad: No</w:t>
            </w:r>
          </w:p>
          <w:p w14:paraId="7F99D5F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Tranquilidad: Si</w:t>
            </w:r>
          </w:p>
          <w:p w14:paraId="4BB313B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Sostenibilidad</w:t>
            </w:r>
          </w:p>
          <w:p w14:paraId="300928C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ambiental: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4271" w14:textId="77777777" w:rsidR="00313C38" w:rsidRPr="00313C38" w:rsidRDefault="00313C38" w:rsidP="005C2E0B">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 xml:space="preserve">El sistema está diseñado con sentido responsable, abarcando campos tales como lo social, ambiental, y de salud, brindando espacios de descanso para evitar implicaciones negativas de salud, a su vez se considera en el sistema los patrones de comportamiento de los estudiantes cuando se le proponen las tareas y compartir respuestas entre grupos. Además de que los elementos físicos que se emplean en el sistema, </w:t>
            </w:r>
            <w:r w:rsidRPr="00313C38">
              <w:rPr>
                <w:rFonts w:ascii="Arial" w:eastAsia="Times New Roman" w:hAnsi="Arial" w:cs="Arial"/>
                <w:color w:val="000000"/>
                <w:lang w:eastAsia="es-CO"/>
              </w:rPr>
              <w:lastRenderedPageBreak/>
              <w:t>están hechos con materiales que son amigables con el medio ambiente.</w:t>
            </w:r>
          </w:p>
        </w:tc>
      </w:tr>
      <w:tr w:rsidR="00313C38" w:rsidRPr="00313C38" w14:paraId="3ED58815"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F96B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Almacenamiento de contenido</w:t>
            </w:r>
          </w:p>
          <w:p w14:paraId="0904A6F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multimedia</w:t>
            </w:r>
          </w:p>
          <w:p w14:paraId="12873BF0"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31B9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1D1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2F68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B131"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0" w:author="Andres Fernando Solano Alegria" w:date="2022-03-04T09:33:00Z">
                <w:pPr>
                  <w:spacing w:after="0" w:line="240" w:lineRule="auto"/>
                </w:pPr>
              </w:pPrChange>
            </w:pPr>
            <w:r w:rsidRPr="00313C38">
              <w:rPr>
                <w:rFonts w:ascii="Arial" w:eastAsia="Times New Roman" w:hAnsi="Arial" w:cs="Arial"/>
                <w:color w:val="000000"/>
                <w:lang w:eastAsia="es-CO"/>
              </w:rPr>
              <w:t>Para el desarrollo del sistema propuesto, es indispensable el almacenamiento de contenido multimedia, pues es un sistema basado en realidad aumentada, con implementación de objetos virtuales</w:t>
            </w:r>
          </w:p>
        </w:tc>
      </w:tr>
      <w:tr w:rsidR="00313C38" w:rsidRPr="00313C38" w14:paraId="75E6E417"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5AF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Búsqueda y recuperación de</w:t>
            </w:r>
          </w:p>
          <w:p w14:paraId="40F82DD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contenido multimedia</w:t>
            </w:r>
          </w:p>
          <w:p w14:paraId="0C044E5B" w14:textId="77777777" w:rsidR="00313C38" w:rsidRPr="00313C38" w:rsidRDefault="00313C38" w:rsidP="00313C38">
            <w:pPr>
              <w:spacing w:after="24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EAF1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910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39B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492B"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1" w:author="Andres Fernando Solano Alegria" w:date="2022-03-04T09:33:00Z">
                <w:pPr>
                  <w:spacing w:after="0" w:line="240" w:lineRule="auto"/>
                </w:pPr>
              </w:pPrChange>
            </w:pPr>
            <w:r w:rsidRPr="00313C38">
              <w:rPr>
                <w:rFonts w:ascii="Arial" w:eastAsia="Times New Roman" w:hAnsi="Arial" w:cs="Arial"/>
                <w:color w:val="000000"/>
                <w:lang w:eastAsia="es-CO"/>
              </w:rPr>
              <w:t>A pesar de que el sistema se puede utilizar en varias sesiones, no es necesario que se busque y se recupere contenido multimedia, lo que sí se debe recuperar son los puntajes qué van obteniendo los estudiantes, para así saber cómo va el ranking</w:t>
            </w:r>
          </w:p>
        </w:tc>
      </w:tr>
      <w:tr w:rsidR="00313C38" w:rsidRPr="00313C38" w14:paraId="40D938FE"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2EB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Reconocimiento de patrón de</w:t>
            </w:r>
          </w:p>
          <w:p w14:paraId="021296D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imágenes</w:t>
            </w:r>
          </w:p>
          <w:p w14:paraId="1E30DCC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1DC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24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7EC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AA6F"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2" w:author="Andres Fernando Solano Alegria" w:date="2022-03-04T09:33:00Z">
                <w:pPr>
                  <w:spacing w:after="0" w:line="240" w:lineRule="auto"/>
                </w:pPr>
              </w:pPrChange>
            </w:pPr>
            <w:r w:rsidRPr="00313C38">
              <w:rPr>
                <w:rFonts w:ascii="Arial" w:eastAsia="Times New Roman" w:hAnsi="Arial" w:cs="Arial"/>
                <w:color w:val="000000"/>
                <w:lang w:eastAsia="es-CO"/>
              </w:rPr>
              <w:t>Si, al trabajar con realidad aumentada, es necesario que se reconozcan patrones de imágenes, para que se puedan desplegar los modelos y animaciones correctas.</w:t>
            </w:r>
          </w:p>
        </w:tc>
      </w:tr>
      <w:tr w:rsidR="00313C38" w:rsidRPr="00313C38" w14:paraId="12F4C6AF"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4BDA"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Reconocimiento de patrón de</w:t>
            </w:r>
          </w:p>
          <w:p w14:paraId="1DA6D36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voz</w:t>
            </w:r>
          </w:p>
          <w:p w14:paraId="2408A46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8E88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515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6FC4"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8107"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3" w:author="Andres Fernando Solano Alegria" w:date="2022-03-04T09:33:00Z">
                <w:pPr>
                  <w:spacing w:after="0" w:line="240" w:lineRule="auto"/>
                </w:pPr>
              </w:pPrChange>
            </w:pPr>
            <w:r w:rsidRPr="00313C38">
              <w:rPr>
                <w:rFonts w:ascii="Arial" w:eastAsia="Times New Roman" w:hAnsi="Arial" w:cs="Arial"/>
                <w:color w:val="000000"/>
                <w:lang w:eastAsia="es-CO"/>
              </w:rPr>
              <w:t>No, los sistemas abarcados y el propuesto no requieren de comandos de voz para el desarrollo de la experiencia.</w:t>
            </w:r>
          </w:p>
        </w:tc>
      </w:tr>
      <w:tr w:rsidR="00313C38" w:rsidRPr="00313C38" w14:paraId="2E211072"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D29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Los beneficios que el</w:t>
            </w:r>
          </w:p>
          <w:p w14:paraId="1079820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Sistema Multimedia</w:t>
            </w:r>
          </w:p>
          <w:p w14:paraId="207D657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debe ofrecer</w:t>
            </w:r>
          </w:p>
          <w:p w14:paraId="05A943F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4E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C3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2B1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D429"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4" w:author="Andres Fernando Solano Alegria" w:date="2022-03-04T09:33:00Z">
                <w:pPr>
                  <w:spacing w:after="0" w:line="240" w:lineRule="auto"/>
                </w:pPr>
              </w:pPrChange>
            </w:pPr>
            <w:r w:rsidRPr="00313C38">
              <w:rPr>
                <w:rFonts w:ascii="Arial" w:eastAsia="Times New Roman" w:hAnsi="Arial" w:cs="Arial"/>
                <w:color w:val="000000"/>
                <w:lang w:eastAsia="es-CO"/>
              </w:rPr>
              <w:t>Se trata de funciones deseables del Sistema Multimedia, que ofrezcan beneficios a sus usuarios y clientes.</w:t>
            </w:r>
          </w:p>
        </w:tc>
      </w:tr>
      <w:tr w:rsidR="00313C38" w:rsidRPr="00313C38" w14:paraId="46168FC0"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C04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Apoyo a actividades de</w:t>
            </w:r>
          </w:p>
          <w:p w14:paraId="775E307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aprendizaje de tiempo real y</w:t>
            </w:r>
          </w:p>
          <w:p w14:paraId="73767E6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colaborativas.</w:t>
            </w:r>
          </w:p>
          <w:p w14:paraId="23DB22C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40E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FB2A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C1D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D893B"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5" w:author="Andres Fernando Solano Alegria" w:date="2022-03-04T09:33:00Z">
                <w:pPr>
                  <w:spacing w:after="0" w:line="240" w:lineRule="auto"/>
                </w:pPr>
              </w:pPrChange>
            </w:pPr>
            <w:r w:rsidRPr="00313C38">
              <w:rPr>
                <w:rFonts w:ascii="Arial" w:eastAsia="Times New Roman" w:hAnsi="Arial" w:cs="Arial"/>
                <w:color w:val="000000"/>
                <w:lang w:eastAsia="es-CO"/>
              </w:rPr>
              <w:t>El desarrollo de las propuestas se enfoca principalmente en el desarrollo grupal, estas habilidades permiten promover los niveles de socialización del usuario por lo cual los niveles de apoyo a actividades futuras pueden incrementar.</w:t>
            </w:r>
          </w:p>
        </w:tc>
      </w:tr>
      <w:tr w:rsidR="00313C38" w:rsidRPr="00313C38" w14:paraId="3E70EC81"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8134"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Contenido multimedia seleccionado acorde a las necesidades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9A8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Medio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29C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618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8F5F"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6" w:author="Andres Fernando Solano Alegria" w:date="2022-03-04T09:33:00Z">
                <w:pPr>
                  <w:spacing w:after="0" w:line="240" w:lineRule="auto"/>
                </w:pPr>
              </w:pPrChange>
            </w:pPr>
            <w:r w:rsidRPr="00313C38">
              <w:rPr>
                <w:rFonts w:ascii="Arial" w:eastAsia="Times New Roman" w:hAnsi="Arial" w:cs="Arial"/>
                <w:color w:val="000000"/>
                <w:lang w:eastAsia="es-CO"/>
              </w:rPr>
              <w:t>Al tratarse de experiencias fundamentadas con los docentes especializados en los usuarios principales, el contenido de las experiencias está sustentado por expertos en las necesidades reales del usuario. </w:t>
            </w:r>
          </w:p>
        </w:tc>
      </w:tr>
      <w:tr w:rsidR="00313C38" w:rsidRPr="00313C38" w14:paraId="531F4AE2"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E52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Personalización según preferencias y  </w:t>
            </w:r>
          </w:p>
          <w:p w14:paraId="34BD16A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necesidades del usuario </w:t>
            </w:r>
          </w:p>
          <w:p w14:paraId="551A1C4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C421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165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169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A866"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7" w:author="Andres Fernando Solano Alegria" w:date="2022-03-04T09:33:00Z">
                <w:pPr>
                  <w:spacing w:after="0" w:line="240" w:lineRule="auto"/>
                </w:pPr>
              </w:pPrChange>
            </w:pPr>
            <w:r w:rsidRPr="00313C38">
              <w:rPr>
                <w:rFonts w:ascii="Arial" w:eastAsia="Times New Roman" w:hAnsi="Arial" w:cs="Arial"/>
                <w:color w:val="000000"/>
                <w:lang w:eastAsia="es-CO"/>
              </w:rPr>
              <w:t>Dejando de lado los niveles de personalización generales como el audio. El nivel de</w:t>
            </w:r>
          </w:p>
          <w:p w14:paraId="159A14DE"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8" w:author="Andres Fernando Solano Alegria" w:date="2022-03-04T09:33:00Z">
                <w:pPr>
                  <w:spacing w:after="0" w:line="240" w:lineRule="auto"/>
                </w:pPr>
              </w:pPrChange>
            </w:pPr>
            <w:r w:rsidRPr="00313C38">
              <w:rPr>
                <w:rFonts w:ascii="Arial" w:eastAsia="Times New Roman" w:hAnsi="Arial" w:cs="Arial"/>
                <w:color w:val="000000"/>
                <w:lang w:eastAsia="es-CO"/>
              </w:rPr>
              <w:t xml:space="preserve">la personalización de las experiencias vistas sólo se ve limitado a las necesidades generales del usuario objeto de estudio </w:t>
            </w:r>
            <w:r w:rsidRPr="00313C38">
              <w:rPr>
                <w:rFonts w:ascii="Arial" w:eastAsia="Times New Roman" w:hAnsi="Arial" w:cs="Arial"/>
                <w:color w:val="000000"/>
                <w:lang w:eastAsia="es-CO"/>
              </w:rPr>
              <w:lastRenderedPageBreak/>
              <w:t>haciéndolos sentirse más familiarizado con el desarrollo de la historia propuesto.</w:t>
            </w:r>
          </w:p>
        </w:tc>
      </w:tr>
      <w:tr w:rsidR="00313C38" w:rsidRPr="00313C38" w14:paraId="22BC2FC3"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8AFD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Espacio para el aprendizaje</w:t>
            </w:r>
          </w:p>
          <w:p w14:paraId="00CDDE77"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asíncrono</w:t>
            </w:r>
          </w:p>
          <w:p w14:paraId="74DC205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C04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Medio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7A8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Medio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124A"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6FC9"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69" w:author="Andres Fernando Solano Alegria" w:date="2022-03-04T09:33:00Z">
                <w:pPr>
                  <w:spacing w:after="0" w:line="240" w:lineRule="auto"/>
                </w:pPr>
              </w:pPrChange>
            </w:pPr>
            <w:r w:rsidRPr="00313C38">
              <w:rPr>
                <w:rFonts w:ascii="Arial" w:eastAsia="Times New Roman" w:hAnsi="Arial" w:cs="Arial"/>
                <w:color w:val="000000"/>
                <w:lang w:eastAsia="es-CO"/>
              </w:rPr>
              <w:t>Los sistemas abordados, pueden usarse desde cualquier computador que tenga acceso a internet, en comparación con el sistema propuesto que solo se puede acceder y usarse dentro de las aulas de clase del colegio.</w:t>
            </w:r>
          </w:p>
        </w:tc>
      </w:tr>
      <w:tr w:rsidR="00313C38" w:rsidRPr="00313C38" w14:paraId="630D388F"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1191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Analítica de datos de la</w:t>
            </w:r>
          </w:p>
          <w:p w14:paraId="7BAC6B9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interacción con contenidos</w:t>
            </w:r>
          </w:p>
          <w:p w14:paraId="20A91AD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multimedia y actividades de</w:t>
            </w:r>
          </w:p>
          <w:p w14:paraId="1278460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aprendizaje por parte del</w:t>
            </w:r>
          </w:p>
          <w:p w14:paraId="2B229DA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estudiante</w:t>
            </w:r>
          </w:p>
          <w:p w14:paraId="6A0620B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14C7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Bajo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052F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BBB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Alto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D9AED"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0" w:author="Andres Fernando Solano Alegria" w:date="2022-03-04T09:33:00Z">
                <w:pPr>
                  <w:spacing w:after="0" w:line="240" w:lineRule="auto"/>
                </w:pPr>
              </w:pPrChange>
            </w:pPr>
            <w:r w:rsidRPr="00313C38">
              <w:rPr>
                <w:rFonts w:ascii="Arial" w:eastAsia="Times New Roman" w:hAnsi="Arial" w:cs="Arial"/>
                <w:color w:val="000000"/>
                <w:lang w:eastAsia="es-CO"/>
              </w:rPr>
              <w:t>Debido a que el despliegue en el sistema propuesto es personalizado e incremental y por tanto se realiza un registro del estado en el que se encuentra el usuario dentro del sistema, podemos argumentar que podemos contar con un manejo de estadísticas, datos y resultados de la interacción de los usuarios con el sistema, datos que posteriormente serán tratados únicamente por los especialistas en cuestión, los cuales emplearán para brindar retroalimentación visual al final de cada acción al usuario con el objetivo de beneficiar al estudiante dándole a conocer por un especialista en el tema su resultado.</w:t>
            </w:r>
          </w:p>
        </w:tc>
      </w:tr>
      <w:tr w:rsidR="00313C38" w:rsidRPr="00313C38" w14:paraId="6481C3B2"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A43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Delicias ofrecidas por el</w:t>
            </w:r>
          </w:p>
          <w:p w14:paraId="5D8B726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Sistema Multimedia</w:t>
            </w:r>
          </w:p>
          <w:p w14:paraId="49B18C0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5A68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AB6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8A67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80C17"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1" w:author="Andres Fernando Solano Alegria" w:date="2022-03-04T09:33:00Z">
                <w:pPr>
                  <w:spacing w:after="0" w:line="240" w:lineRule="auto"/>
                </w:pPr>
              </w:pPrChange>
            </w:pPr>
            <w:r w:rsidRPr="00313C38">
              <w:rPr>
                <w:rFonts w:ascii="Arial" w:eastAsia="Times New Roman" w:hAnsi="Arial" w:cs="Arial"/>
                <w:color w:val="000000"/>
                <w:lang w:eastAsia="es-CO"/>
              </w:rPr>
              <w:t>Principales ventajas competitivas que se desea que ofrezca</w:t>
            </w:r>
          </w:p>
          <w:p w14:paraId="1E147971"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2" w:author="Andres Fernando Solano Alegria" w:date="2022-03-04T09:33:00Z">
                <w:pPr>
                  <w:spacing w:after="0" w:line="240" w:lineRule="auto"/>
                </w:pPr>
              </w:pPrChange>
            </w:pPr>
            <w:r w:rsidRPr="00313C38">
              <w:rPr>
                <w:rFonts w:ascii="Arial" w:eastAsia="Times New Roman" w:hAnsi="Arial" w:cs="Arial"/>
                <w:color w:val="000000"/>
                <w:lang w:eastAsia="es-CO"/>
              </w:rPr>
              <w:t>el Sistema Multimedia y que componen su propuesta de</w:t>
            </w:r>
          </w:p>
          <w:p w14:paraId="1283A88A"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3" w:author="Andres Fernando Solano Alegria" w:date="2022-03-04T09:33:00Z">
                <w:pPr>
                  <w:spacing w:after="0" w:line="240" w:lineRule="auto"/>
                </w:pPr>
              </w:pPrChange>
            </w:pPr>
            <w:r w:rsidRPr="00313C38">
              <w:rPr>
                <w:rFonts w:ascii="Arial" w:eastAsia="Times New Roman" w:hAnsi="Arial" w:cs="Arial"/>
                <w:color w:val="000000"/>
                <w:lang w:eastAsia="es-CO"/>
              </w:rPr>
              <w:lastRenderedPageBreak/>
              <w:t>valor único (deben ser resultado del despliegue de la</w:t>
            </w:r>
          </w:p>
          <w:p w14:paraId="5FE5815C"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4" w:author="Andres Fernando Solano Alegria" w:date="2022-03-04T09:33:00Z">
                <w:pPr>
                  <w:spacing w:after="0" w:line="240" w:lineRule="auto"/>
                </w:pPr>
              </w:pPrChange>
            </w:pPr>
            <w:r w:rsidRPr="00313C38">
              <w:rPr>
                <w:rFonts w:ascii="Arial" w:eastAsia="Times New Roman" w:hAnsi="Arial" w:cs="Arial"/>
                <w:color w:val="000000"/>
                <w:lang w:eastAsia="es-CO"/>
              </w:rPr>
              <w:t>experiencia multimedia).</w:t>
            </w:r>
          </w:p>
          <w:p w14:paraId="02A08E5A"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5" w:author="Andres Fernando Solano Alegria" w:date="2022-03-04T09:33:00Z">
                <w:pPr>
                  <w:spacing w:after="0" w:line="240" w:lineRule="auto"/>
                </w:pPr>
              </w:pPrChange>
            </w:pPr>
          </w:p>
        </w:tc>
      </w:tr>
      <w:tr w:rsidR="00313C38" w:rsidRPr="00313C38" w14:paraId="6C59F4D4"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D7BE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Trabajo colaborativo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120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9C1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05E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64A14"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6" w:author="Andres Fernando Solano Alegria" w:date="2022-03-04T09:33:00Z">
                <w:pPr>
                  <w:spacing w:after="0" w:line="240" w:lineRule="auto"/>
                </w:pPr>
              </w:pPrChange>
            </w:pPr>
            <w:r w:rsidRPr="00313C38">
              <w:rPr>
                <w:rFonts w:ascii="Arial" w:eastAsia="Times New Roman" w:hAnsi="Arial" w:cs="Arial"/>
                <w:color w:val="000000"/>
                <w:lang w:eastAsia="es-CO"/>
              </w:rPr>
              <w:t>El sistema multimedia permite que el usuario pueda realizar la experiencia de manera grupal o individual, pero, específicamente de manera grupal, serán de grupos de a 6 estudiantes, donde entre todos deciden que fichas usar para realizar la división correcta.</w:t>
            </w:r>
          </w:p>
          <w:p w14:paraId="0794A3BB"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7" w:author="Andres Fernando Solano Alegria" w:date="2022-03-04T09:33:00Z">
                <w:pPr>
                  <w:spacing w:after="0" w:line="240" w:lineRule="auto"/>
                </w:pPr>
              </w:pPrChange>
            </w:pPr>
            <w:r w:rsidRPr="00313C38">
              <w:rPr>
                <w:rFonts w:ascii="Arial" w:eastAsia="Times New Roman" w:hAnsi="Arial" w:cs="Arial"/>
                <w:color w:val="000000"/>
                <w:lang w:eastAsia="es-CO"/>
              </w:rPr>
              <w:t>Esta forma de interactuar con el sistema ayuda a que los usuarios se sientan más motivados y a que interactúen más con sus demás compañeros cuando tengan dudas o sientan que no entienden algo.</w:t>
            </w:r>
          </w:p>
        </w:tc>
      </w:tr>
      <w:tr w:rsidR="00313C38" w:rsidRPr="00313C38" w14:paraId="4AE6F2FB"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56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El sistema cuenta con diferentes dinámicas de gamificación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3BF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517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3E01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85DE4"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78" w:author="Andres Fernando Solano Alegria" w:date="2022-03-04T09:33:00Z">
                <w:pPr>
                  <w:spacing w:after="0" w:line="240" w:lineRule="auto"/>
                </w:pPr>
              </w:pPrChange>
            </w:pPr>
            <w:r w:rsidRPr="00313C38">
              <w:rPr>
                <w:rFonts w:ascii="Arial" w:eastAsia="Times New Roman" w:hAnsi="Arial" w:cs="Arial"/>
                <w:color w:val="000000"/>
                <w:lang w:eastAsia="es-CO"/>
              </w:rPr>
              <w:t>El sistema emplea varios mecanismos de gamificación como mostrarle al usuario los objetivos que debe lograr, también se generará un ranking con todos los estudiantes del grupo, habrá escalados de nivel y acumulación de puntos. Todo esto se hace con el fin de generar un estímulo competitivo en los usuarios y que se genere una motivación para usar el sistema con más frecuencia y que se le puedan reforzar los conocimientos acerca del tema.</w:t>
            </w:r>
          </w:p>
        </w:tc>
      </w:tr>
      <w:tr w:rsidR="00313C38" w:rsidRPr="00313C38" w14:paraId="4CF6C913"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6A7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Nuevas formas de interacción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248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846C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4A4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AEF3D" w14:textId="401202EA" w:rsidR="00313C38" w:rsidRPr="00313C38" w:rsidRDefault="00313C38">
            <w:pPr>
              <w:spacing w:after="0" w:line="240" w:lineRule="auto"/>
              <w:jc w:val="both"/>
              <w:rPr>
                <w:rFonts w:ascii="Times New Roman" w:eastAsia="Times New Roman" w:hAnsi="Times New Roman" w:cs="Times New Roman"/>
                <w:sz w:val="24"/>
                <w:szCs w:val="24"/>
                <w:lang w:eastAsia="es-CO"/>
              </w:rPr>
              <w:pPrChange w:id="79" w:author="Andres Fernando Solano Alegria" w:date="2022-03-04T09:33:00Z">
                <w:pPr>
                  <w:spacing w:after="0" w:line="240" w:lineRule="auto"/>
                </w:pPr>
              </w:pPrChange>
            </w:pPr>
            <w:r w:rsidRPr="00313C38">
              <w:rPr>
                <w:rFonts w:ascii="Arial" w:eastAsia="Times New Roman" w:hAnsi="Arial" w:cs="Arial"/>
                <w:color w:val="000000"/>
                <w:lang w:eastAsia="es-CO"/>
              </w:rPr>
              <w:t xml:space="preserve">Gracias a que es un sistema basado en realidad aumentada, se podrán usar las fichas para que sean reconocidas por el sistema y se puedan hacer </w:t>
            </w:r>
            <w:del w:id="80" w:author="Andres Fernando Solano Alegria" w:date="2022-03-04T09:31:00Z">
              <w:r w:rsidRPr="00313C38" w:rsidDel="005C2E0B">
                <w:rPr>
                  <w:rFonts w:ascii="Arial" w:eastAsia="Times New Roman" w:hAnsi="Arial" w:cs="Arial"/>
                  <w:color w:val="000000"/>
                  <w:lang w:eastAsia="es-CO"/>
                </w:rPr>
                <w:delText>la</w:delText>
              </w:r>
            </w:del>
            <w:ins w:id="81" w:author="Andres Fernando Solano Alegria" w:date="2022-03-04T09:31:00Z">
              <w:r w:rsidR="005C2E0B" w:rsidRPr="00313C38">
                <w:rPr>
                  <w:rFonts w:ascii="Arial" w:eastAsia="Times New Roman" w:hAnsi="Arial" w:cs="Arial"/>
                  <w:color w:val="000000"/>
                  <w:lang w:eastAsia="es-CO"/>
                </w:rPr>
                <w:t>las</w:t>
              </w:r>
            </w:ins>
            <w:r w:rsidRPr="00313C38">
              <w:rPr>
                <w:rFonts w:ascii="Arial" w:eastAsia="Times New Roman" w:hAnsi="Arial" w:cs="Arial"/>
                <w:color w:val="000000"/>
                <w:lang w:eastAsia="es-CO"/>
              </w:rPr>
              <w:t xml:space="preserve"> divisiones, así mismo el sistema también reconocerá el tapete para que también  pueda ser usado en la experiencia.</w:t>
            </w:r>
          </w:p>
          <w:p w14:paraId="5818DD83"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82" w:author="Andres Fernando Solano Alegria" w:date="2022-03-04T09:33:00Z">
                <w:pPr>
                  <w:spacing w:after="0" w:line="240" w:lineRule="auto"/>
                </w:pPr>
              </w:pPrChange>
            </w:pPr>
            <w:r w:rsidRPr="00313C38">
              <w:rPr>
                <w:rFonts w:ascii="Arial" w:eastAsia="Times New Roman" w:hAnsi="Arial" w:cs="Arial"/>
                <w:color w:val="000000"/>
                <w:lang w:eastAsia="es-CO"/>
              </w:rPr>
              <w:t>Al ser una experiencia en realidad aumentada, no hay un entorno completamente virtual, el usuario no perderá de vista su entorno real y junto con estas formas de interacción, hacen que el usuario se asombre y quiera seguir usando el sistema.</w:t>
            </w:r>
          </w:p>
        </w:tc>
      </w:tr>
      <w:tr w:rsidR="00313C38" w:rsidRPr="00313C38" w14:paraId="41E1676C"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CB99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Aumenta la dificultad conforme se van logrando los retos.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A27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A6E5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7176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8CB1D"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83" w:author="Andres Fernando Solano Alegria" w:date="2022-03-04T09:33:00Z">
                <w:pPr>
                  <w:spacing w:after="0" w:line="240" w:lineRule="auto"/>
                </w:pPr>
              </w:pPrChange>
            </w:pPr>
            <w:r w:rsidRPr="00313C38">
              <w:rPr>
                <w:rFonts w:ascii="Arial" w:eastAsia="Times New Roman" w:hAnsi="Arial" w:cs="Arial"/>
                <w:color w:val="000000"/>
                <w:lang w:eastAsia="es-CO"/>
              </w:rPr>
              <w:t>El sistema contará con dos tapetes diferentes, en donde cada tapete será un nivel diferente, hechos en cartón, de 1,8 metros de largo, y 1,8 metros de ancho, serán dos tipos de animales de granja (Caballos y conejos) tienen un orden y cada uno tiene un grado de dificultad mayor al anterior, como por ejemplo conforme se avanza de nivel se aumenta la dificultad, se va agregando una cifra al dividendo, para que éstas se hagan más complicadas, y también se van cambiando el número y  los animales de cada establo.</w:t>
            </w:r>
          </w:p>
          <w:p w14:paraId="33B50083"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84" w:author="Andres Fernando Solano Alegria" w:date="2022-03-04T09:33:00Z">
                <w:pPr>
                  <w:spacing w:after="0" w:line="240" w:lineRule="auto"/>
                </w:pPr>
              </w:pPrChange>
            </w:pPr>
            <w:r w:rsidRPr="00313C38">
              <w:rPr>
                <w:rFonts w:ascii="Arial" w:eastAsia="Times New Roman" w:hAnsi="Arial" w:cs="Arial"/>
                <w:color w:val="000000"/>
                <w:lang w:eastAsia="es-CO"/>
              </w:rPr>
              <w:t xml:space="preserve">Los tapetes y este método para avanzar de nivel, es para que el usuario no se aburra </w:t>
            </w:r>
            <w:r w:rsidRPr="00313C38">
              <w:rPr>
                <w:rFonts w:ascii="Arial" w:eastAsia="Times New Roman" w:hAnsi="Arial" w:cs="Arial"/>
                <w:color w:val="000000"/>
                <w:lang w:eastAsia="es-CO"/>
              </w:rPr>
              <w:lastRenderedPageBreak/>
              <w:t>del mismo tapete siempre con los mismos animales, y también para ir aumentando la dificultad de las divisiones aritméticas, para que no se vuelva un juego de memoria, sino que aplique verdaderamente lo aprendido en clase. </w:t>
            </w:r>
          </w:p>
        </w:tc>
      </w:tr>
      <w:tr w:rsidR="00313C38" w:rsidRPr="00313C38" w14:paraId="00250E67" w14:textId="77777777" w:rsidTr="00313C3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7F2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La experiencia</w:t>
            </w:r>
          </w:p>
          <w:p w14:paraId="41A03B6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multimedia permite al usuario reforzar su proceso de aprendizaje y de una manera más personalizada.</w:t>
            </w:r>
          </w:p>
          <w:p w14:paraId="3B14EEC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875B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90D9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BAD27"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93B2"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85" w:author="Andres Fernando Solano Alegria" w:date="2022-03-04T09:33:00Z">
                <w:pPr>
                  <w:spacing w:after="0" w:line="240" w:lineRule="auto"/>
                </w:pPr>
              </w:pPrChange>
            </w:pPr>
            <w:r w:rsidRPr="00313C38">
              <w:rPr>
                <w:rFonts w:ascii="Arial" w:eastAsia="Times New Roman" w:hAnsi="Arial" w:cs="Arial"/>
                <w:color w:val="000000"/>
                <w:lang w:eastAsia="es-CO"/>
              </w:rPr>
              <w:t>Un tapete interactivo en el aula de clase, que permite al docente y a los estudiantes, compartir y desplegar contenido multimedia (animaciones, imágenes, modelados) en el aula de clase presencial, ofreciendo una capacidad de aprendizaje adecuado y personalizado. La experiencia se desarrolla solo para personas con sordera total, por eso el sistema es más personalizado, pues está pensado para este tipo de usuarios, lo que ayuda a estimular el proceso de aprendizaje, pues aprovechan al máximo la experiencia multimedia.</w:t>
            </w:r>
          </w:p>
        </w:tc>
      </w:tr>
    </w:tbl>
    <w:p w14:paraId="3122A588" w14:textId="77777777" w:rsidR="005C2E0B" w:rsidRDefault="005C2E0B" w:rsidP="00313C38">
      <w:pPr>
        <w:spacing w:after="0" w:line="240" w:lineRule="auto"/>
        <w:rPr>
          <w:ins w:id="86" w:author="Andres Fernando Solano Alegria" w:date="2022-03-04T09:32:00Z"/>
          <w:rFonts w:ascii="Times New Roman" w:eastAsia="Times New Roman" w:hAnsi="Times New Roman" w:cs="Times New Roman"/>
          <w:sz w:val="24"/>
          <w:szCs w:val="24"/>
          <w:lang w:eastAsia="es-CO"/>
        </w:rPr>
        <w:sectPr w:rsidR="005C2E0B" w:rsidSect="005C2E0B">
          <w:type w:val="nextPage"/>
          <w:pgSz w:w="15840" w:h="12240" w:orient="landscape"/>
          <w:pgMar w:top="1701" w:right="1417" w:bottom="1701" w:left="1417" w:header="708" w:footer="708" w:gutter="0"/>
          <w:cols w:space="708"/>
          <w:docGrid w:linePitch="360"/>
          <w:sectPrChange w:id="87" w:author="Andres Fernando Solano Alegria" w:date="2022-03-04T09:32:00Z">
            <w:sectPr w:rsidR="005C2E0B" w:rsidSect="005C2E0B">
              <w:type w:val="continuous"/>
              <w:pgSz w:w="12240" w:h="15840" w:orient="portrait"/>
              <w:pgMar w:top="1417" w:right="1701" w:bottom="1417" w:left="1701" w:header="708" w:footer="708" w:gutter="0"/>
            </w:sectPr>
          </w:sectPrChange>
        </w:sectPr>
      </w:pPr>
    </w:p>
    <w:p w14:paraId="28A626EA" w14:textId="20E2A00C"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92F99E8" w14:textId="77777777" w:rsidR="00313C38" w:rsidRPr="005A5A18" w:rsidRDefault="00313C38" w:rsidP="005A5A18">
      <w:pPr>
        <w:pStyle w:val="Ttulo3"/>
        <w:rPr>
          <w:rFonts w:ascii="Arial" w:eastAsia="Times New Roman" w:hAnsi="Arial" w:cs="Arial"/>
          <w:color w:val="auto"/>
          <w:sz w:val="22"/>
          <w:szCs w:val="22"/>
          <w:lang w:eastAsia="es-CO"/>
        </w:rPr>
      </w:pPr>
      <w:bookmarkStart w:id="88" w:name="_Toc97046861"/>
      <w:r w:rsidRPr="005A5A18">
        <w:rPr>
          <w:rFonts w:ascii="Arial" w:eastAsia="Times New Roman" w:hAnsi="Arial" w:cs="Arial"/>
          <w:color w:val="auto"/>
          <w:sz w:val="22"/>
          <w:szCs w:val="22"/>
          <w:lang w:eastAsia="es-CO"/>
        </w:rPr>
        <w:t>Sistema multimedia mínimo viable:</w:t>
      </w:r>
      <w:bookmarkEnd w:id="88"/>
    </w:p>
    <w:p w14:paraId="0230124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93AF695" w14:textId="77777777" w:rsidR="00313C38" w:rsidRPr="00313C38" w:rsidRDefault="00313C38" w:rsidP="005A5A18">
      <w:pPr>
        <w:spacing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ilustración 16, muestra la tabla del sistema multimedia mínimo viable </w:t>
      </w:r>
    </w:p>
    <w:p w14:paraId="3612671B" w14:textId="77777777" w:rsidR="005A5A18" w:rsidRDefault="005A5A18" w:rsidP="005A5A18">
      <w:pPr>
        <w:pStyle w:val="Descripcin"/>
        <w:keepNext/>
        <w:jc w:val="both"/>
      </w:pPr>
      <w:bookmarkStart w:id="89" w:name="_Toc97046876"/>
      <w:r>
        <w:lastRenderedPageBreak/>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2</w:t>
      </w:r>
      <w:r w:rsidR="00495117">
        <w:rPr>
          <w:noProof/>
        </w:rPr>
        <w:fldChar w:fldCharType="end"/>
      </w:r>
      <w:r>
        <w:t xml:space="preserve"> </w:t>
      </w:r>
      <w:r w:rsidRPr="00A02D0E">
        <w:t>Sistema multimedia mínimo viable</w:t>
      </w:r>
      <w:bookmarkEnd w:id="89"/>
    </w:p>
    <w:p w14:paraId="7B0A516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56227FFB" wp14:editId="0494983A">
            <wp:extent cx="5105400" cy="7553325"/>
            <wp:effectExtent l="0" t="0" r="0" b="9525"/>
            <wp:docPr id="31" name="Imagen 31" descr="https://lh3.googleusercontent.com/06iMZqBLikxUhbuab_oGbz6vYkxSaTDjtehHuLumZjohgIU76sioYm-wKOITv5JuEhPKSN-T5zIy7YYfKOQSdH_wEL5dpOHrqztSa6Hzl1BEgNALQSEXGmK1zu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06iMZqBLikxUhbuab_oGbz6vYkxSaTDjtehHuLumZjohgIU76sioYm-wKOITv5JuEhPKSN-T5zIy7YYfKOQSdH_wEL5dpOHrqztSa6Hzl1BEgNALQSEXGmK1zuYb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400" cy="7553325"/>
                    </a:xfrm>
                    <a:prstGeom prst="rect">
                      <a:avLst/>
                    </a:prstGeom>
                    <a:noFill/>
                    <a:ln>
                      <a:noFill/>
                    </a:ln>
                  </pic:spPr>
                </pic:pic>
              </a:graphicData>
            </a:graphic>
          </wp:inline>
        </w:drawing>
      </w:r>
      <w:r w:rsidRPr="00313C38">
        <w:rPr>
          <w:rFonts w:ascii="Arial" w:eastAsia="Times New Roman" w:hAnsi="Arial" w:cs="Arial"/>
          <w:color w:val="000000"/>
          <w:lang w:eastAsia="es-CO"/>
        </w:rPr>
        <w:br/>
      </w:r>
    </w:p>
    <w:p w14:paraId="55E124AC"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90"/>
      <w:r w:rsidRPr="00313C38">
        <w:rPr>
          <w:rFonts w:ascii="Arial" w:eastAsia="Times New Roman" w:hAnsi="Arial" w:cs="Arial"/>
          <w:color w:val="000000"/>
          <w:lang w:eastAsia="es-CO"/>
        </w:rPr>
        <w:lastRenderedPageBreak/>
        <w:t xml:space="preserve">La </w:t>
      </w:r>
      <w:commentRangeEnd w:id="90"/>
      <w:r w:rsidR="005C2E0B">
        <w:rPr>
          <w:rStyle w:val="Refdecomentario"/>
        </w:rPr>
        <w:commentReference w:id="90"/>
      </w:r>
      <w:r w:rsidRPr="00313C38">
        <w:rPr>
          <w:rFonts w:ascii="Arial" w:eastAsia="Times New Roman" w:hAnsi="Arial" w:cs="Arial"/>
          <w:color w:val="000000"/>
          <w:lang w:eastAsia="es-CO"/>
        </w:rPr>
        <w:t xml:space="preserve">ilustración </w:t>
      </w:r>
      <w:r w:rsidR="005A5A18">
        <w:rPr>
          <w:rFonts w:ascii="Arial" w:eastAsia="Times New Roman" w:hAnsi="Arial" w:cs="Arial"/>
          <w:color w:val="000000"/>
          <w:lang w:eastAsia="es-CO"/>
        </w:rPr>
        <w:t>3</w:t>
      </w:r>
      <w:r w:rsidRPr="00313C38">
        <w:rPr>
          <w:rFonts w:ascii="Arial" w:eastAsia="Times New Roman" w:hAnsi="Arial" w:cs="Arial"/>
          <w:color w:val="000000"/>
          <w:lang w:eastAsia="es-CO"/>
        </w:rPr>
        <w:t>, muestra los elementos del sistema multimedia mínimo viable</w:t>
      </w:r>
    </w:p>
    <w:p w14:paraId="3948AEEE" w14:textId="77777777" w:rsidR="005A5A18" w:rsidRDefault="005A5A18" w:rsidP="005A5A18">
      <w:pPr>
        <w:pStyle w:val="Descripcin"/>
        <w:keepNext/>
      </w:pPr>
      <w:bookmarkStart w:id="91" w:name="_Toc97046986"/>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w:t>
      </w:r>
      <w:r w:rsidR="00495117">
        <w:rPr>
          <w:noProof/>
        </w:rPr>
        <w:fldChar w:fldCharType="end"/>
      </w:r>
      <w:r>
        <w:t xml:space="preserve"> Elementos del SMMV</w:t>
      </w:r>
      <w:bookmarkEnd w:id="91"/>
    </w:p>
    <w:p w14:paraId="346BAF2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Times New Roman" w:eastAsia="Times New Roman" w:hAnsi="Times New Roman" w:cs="Times New Roman"/>
          <w:noProof/>
          <w:sz w:val="24"/>
          <w:szCs w:val="24"/>
          <w:bdr w:val="none" w:sz="0" w:space="0" w:color="auto" w:frame="1"/>
          <w:lang w:eastAsia="es-CO"/>
        </w:rPr>
        <w:drawing>
          <wp:inline distT="0" distB="0" distL="0" distR="0" wp14:anchorId="53A0ACF4" wp14:editId="5617FC35">
            <wp:extent cx="9820275" cy="5534025"/>
            <wp:effectExtent l="0" t="0" r="9525" b="9525"/>
            <wp:docPr id="32" name="Imagen 32" descr="https://lh5.googleusercontent.com/x-1ceLeB4j-EUUHCioVwRrYZEyNzBDWYlAj-bIlVIOpx6UOO52ZQMqUsYePR-V0MFOtna25T0Q7Y-j8B9KZJ_j83Cj6ePAovzxeuqPeFp77IOVSbT5PH3vF1HyuY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x-1ceLeB4j-EUUHCioVwRrYZEyNzBDWYlAj-bIlVIOpx6UOO52ZQMqUsYePR-V0MFOtna25T0Q7Y-j8B9KZJ_j83Cj6ePAovzxeuqPeFp77IOVSbT5PH3vF1HyuYz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20275" cy="5534025"/>
                    </a:xfrm>
                    <a:prstGeom prst="rect">
                      <a:avLst/>
                    </a:prstGeom>
                    <a:noFill/>
                    <a:ln>
                      <a:noFill/>
                    </a:ln>
                  </pic:spPr>
                </pic:pic>
              </a:graphicData>
            </a:graphic>
          </wp:inline>
        </w:drawing>
      </w:r>
      <w:r w:rsidRPr="00313C38">
        <w:rPr>
          <w:rFonts w:ascii="Times New Roman" w:eastAsia="Times New Roman" w:hAnsi="Times New Roman" w:cs="Times New Roman"/>
          <w:sz w:val="24"/>
          <w:szCs w:val="24"/>
          <w:lang w:eastAsia="es-CO"/>
        </w:rPr>
        <w:br/>
      </w:r>
      <w:r w:rsidRPr="00313C38">
        <w:rPr>
          <w:rFonts w:ascii="Arial" w:eastAsia="Times New Roman" w:hAnsi="Arial" w:cs="Arial"/>
          <w:color w:val="000000"/>
          <w:lang w:eastAsia="es-CO"/>
        </w:rPr>
        <w:br/>
      </w:r>
    </w:p>
    <w:p w14:paraId="222AA0EB"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Visión del sistema Multimedia</w:t>
      </w:r>
    </w:p>
    <w:p w14:paraId="586C0A9F" w14:textId="77777777" w:rsid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Para estudiantes sordos que están cursando cuarto grado del colegio Asorval-María de Nuria Sacasas y que están viendo la asignatura de matemáticas con dificultad en el aprendizaje de las divisiones aritméticas, Mi Ranchito: aprende a dividir, es un sistema multimedia que, mediante una experiencia de realidad aumentada, permite la simulación de diferentes situaciones académicas y sociales con el fin de fortalecer los conocimientos, las habilidades en el aprendizaje de las divisiones aritmética y el trabajo colaborativo para lograr ayudar a la comprensión y superación de estos temas de manera adecuada en este proceso académico, a diferencia de otros sistemas multimedia, nuestro sistema multimedia, plantea decisiones y objetivos al usuario brindándole retroalimentación de las acciones </w:t>
      </w:r>
      <w:r w:rsidRPr="00313C38">
        <w:rPr>
          <w:rFonts w:ascii="Arial" w:eastAsia="Times New Roman" w:hAnsi="Arial" w:cs="Arial"/>
          <w:color w:val="000000"/>
          <w:lang w:eastAsia="es-CO"/>
        </w:rPr>
        <w:lastRenderedPageBreak/>
        <w:t>realizadas a lo largo de una historia definida con el fin de reforzar su proceso de aprendizaje, las decisiones pueden ser visualizadas por una persona calificada para su respectivo análisis</w:t>
      </w:r>
      <w:r>
        <w:rPr>
          <w:rFonts w:ascii="Arial" w:eastAsia="Times New Roman" w:hAnsi="Arial" w:cs="Arial"/>
          <w:color w:val="000000"/>
          <w:lang w:eastAsia="es-CO"/>
        </w:rPr>
        <w:t>.</w:t>
      </w:r>
    </w:p>
    <w:p w14:paraId="43E058E4" w14:textId="77777777" w:rsidR="00313C38" w:rsidRPr="00B14290" w:rsidRDefault="00313C38" w:rsidP="00B14290">
      <w:pPr>
        <w:pStyle w:val="Ttulo1"/>
        <w:rPr>
          <w:rFonts w:ascii="Arial" w:hAnsi="Arial" w:cs="Arial"/>
          <w:sz w:val="22"/>
          <w:szCs w:val="22"/>
        </w:rPr>
      </w:pPr>
      <w:bookmarkStart w:id="92" w:name="_Toc97046862"/>
      <w:r w:rsidRPr="00B14290">
        <w:rPr>
          <w:rFonts w:ascii="Arial" w:hAnsi="Arial" w:cs="Arial"/>
          <w:sz w:val="22"/>
          <w:szCs w:val="22"/>
        </w:rPr>
        <w:t>Prototipos del SMMV</w:t>
      </w:r>
      <w:bookmarkEnd w:id="92"/>
    </w:p>
    <w:p w14:paraId="10BF089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BB9093C" w14:textId="77777777" w:rsidR="00313C38" w:rsidRPr="00313C38" w:rsidRDefault="00313C38" w:rsidP="00313C38">
      <w:pPr>
        <w:spacing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Las ilustraciones desde la 18 hasta la 35, muestran los prototipos del sistema multimedia</w:t>
      </w:r>
    </w:p>
    <w:p w14:paraId="54A3F2C0" w14:textId="77777777" w:rsidR="005A5A18" w:rsidRDefault="005A5A18" w:rsidP="005A5A18">
      <w:pPr>
        <w:pStyle w:val="Descripcin"/>
        <w:keepNext/>
        <w:jc w:val="both"/>
      </w:pPr>
      <w:bookmarkStart w:id="93" w:name="_Toc97046987"/>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2</w:t>
      </w:r>
      <w:r w:rsidR="00495117">
        <w:rPr>
          <w:noProof/>
        </w:rPr>
        <w:fldChar w:fldCharType="end"/>
      </w:r>
      <w:r>
        <w:t xml:space="preserve"> Diseño gafas cardboard</w:t>
      </w:r>
      <w:bookmarkEnd w:id="93"/>
    </w:p>
    <w:p w14:paraId="30A4932E"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713368D9" wp14:editId="5C4A46BD">
            <wp:extent cx="3495675" cy="2019300"/>
            <wp:effectExtent l="0" t="0" r="9525" b="0"/>
            <wp:docPr id="33" name="Imagen 33" descr="https://lh6.googleusercontent.com/8XintvLUoLe0kGsxNvfKQh_vjRVS-d00Aj2f3vo19HaGd9l-vSwx0WF17fZfqpkSURRKzLhexYjr182uvJ6O95a-Ixda5F0chP0ltkp496oyZfxGUvd-GPI4MptT0IOVrFExaw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8XintvLUoLe0kGsxNvfKQh_vjRVS-d00Aj2f3vo19HaGd9l-vSwx0WF17fZfqpkSURRKzLhexYjr182uvJ6O95a-Ixda5F0chP0ltkp496oyZfxGUvd-GPI4MptT0IOVrFExaw8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5675" cy="2019300"/>
                    </a:xfrm>
                    <a:prstGeom prst="rect">
                      <a:avLst/>
                    </a:prstGeom>
                    <a:noFill/>
                    <a:ln>
                      <a:noFill/>
                    </a:ln>
                  </pic:spPr>
                </pic:pic>
              </a:graphicData>
            </a:graphic>
          </wp:inline>
        </w:drawing>
      </w:r>
    </w:p>
    <w:p w14:paraId="34AF26F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3E770170" w14:textId="77777777" w:rsidR="005A5A18" w:rsidRDefault="005A5A18" w:rsidP="005A5A18">
      <w:pPr>
        <w:pStyle w:val="Descripcin"/>
        <w:keepNext/>
        <w:jc w:val="both"/>
      </w:pPr>
      <w:bookmarkStart w:id="94" w:name="_Toc97046988"/>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3</w:t>
      </w:r>
      <w:r w:rsidR="00495117">
        <w:rPr>
          <w:noProof/>
        </w:rPr>
        <w:fldChar w:fldCharType="end"/>
      </w:r>
      <w:r>
        <w:t xml:space="preserve"> Celular y gafas cardboard en uso</w:t>
      </w:r>
      <w:bookmarkEnd w:id="94"/>
    </w:p>
    <w:p w14:paraId="767EFD80"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2888AEE2" wp14:editId="1EA9CEFF">
            <wp:extent cx="3371850" cy="2219325"/>
            <wp:effectExtent l="0" t="0" r="0" b="9525"/>
            <wp:docPr id="34" name="Imagen 34" descr="https://lh3.googleusercontent.com/Ztkie6dwY93YyKBFM3Wb6kVf4P0zRLY95ZXZE9_AGl0jXqiSr2qY6xCagKF3xzCHfGTDppJKYwg0anVqroBNeffKG3P2CkZSXVFU-Q2PTX92D4GGLFU2yDw6qrxs7PTTW4FHBX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Ztkie6dwY93YyKBFM3Wb6kVf4P0zRLY95ZXZE9_AGl0jXqiSr2qY6xCagKF3xzCHfGTDppJKYwg0anVqroBNeffKG3P2CkZSXVFU-Q2PTX92D4GGLFU2yDw6qrxs7PTTW4FHBXj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1850" cy="2219325"/>
                    </a:xfrm>
                    <a:prstGeom prst="rect">
                      <a:avLst/>
                    </a:prstGeom>
                    <a:noFill/>
                    <a:ln>
                      <a:noFill/>
                    </a:ln>
                  </pic:spPr>
                </pic:pic>
              </a:graphicData>
            </a:graphic>
          </wp:inline>
        </w:drawing>
      </w:r>
    </w:p>
    <w:p w14:paraId="00D01336" w14:textId="77777777" w:rsidR="005A5A18" w:rsidRDefault="005A5A18" w:rsidP="005A5A18">
      <w:pPr>
        <w:pStyle w:val="Descripcin"/>
        <w:keepNext/>
        <w:jc w:val="both"/>
      </w:pPr>
      <w:bookmarkStart w:id="95" w:name="_Toc97046989"/>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4</w:t>
      </w:r>
      <w:r w:rsidR="00495117">
        <w:rPr>
          <w:noProof/>
        </w:rPr>
        <w:fldChar w:fldCharType="end"/>
      </w:r>
      <w:r>
        <w:t xml:space="preserve"> Prototipo:Fichas</w:t>
      </w:r>
      <w:bookmarkEnd w:id="95"/>
    </w:p>
    <w:p w14:paraId="497DADE6"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7376DDA2" wp14:editId="32217741">
            <wp:extent cx="3248025" cy="3400425"/>
            <wp:effectExtent l="0" t="0" r="9525" b="9525"/>
            <wp:docPr id="35" name="Imagen 35" descr="https://lh3.googleusercontent.com/bLgt_HPoYAM_AUBHK2SlczUFzuwGVSAKZ7JiNmw58hQEjVc1YYq3dXB-oe8zkcX5syc8AyHAvRenZLBsLjdyx88jg741RArYsszWCUIOATv8f0xHJu87wkk_VQsDvf3PnWSQXa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bLgt_HPoYAM_AUBHK2SlczUFzuwGVSAKZ7JiNmw58hQEjVc1YYq3dXB-oe8zkcX5syc8AyHAvRenZLBsLjdyx88jg741RArYsszWCUIOATv8f0xHJu87wkk_VQsDvf3PnWSQXa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8025" cy="3400425"/>
                    </a:xfrm>
                    <a:prstGeom prst="rect">
                      <a:avLst/>
                    </a:prstGeom>
                    <a:noFill/>
                    <a:ln>
                      <a:noFill/>
                    </a:ln>
                  </pic:spPr>
                </pic:pic>
              </a:graphicData>
            </a:graphic>
          </wp:inline>
        </w:drawing>
      </w:r>
    </w:p>
    <w:p w14:paraId="75851BA2" w14:textId="77777777" w:rsidR="005A5A18" w:rsidRDefault="005A5A18" w:rsidP="005A5A18">
      <w:pPr>
        <w:pStyle w:val="Descripcin"/>
        <w:keepNext/>
        <w:jc w:val="both"/>
      </w:pPr>
      <w:bookmarkStart w:id="96" w:name="_Toc97046990"/>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5</w:t>
      </w:r>
      <w:r w:rsidR="00495117">
        <w:rPr>
          <w:noProof/>
        </w:rPr>
        <w:fldChar w:fldCharType="end"/>
      </w:r>
      <w:r>
        <w:t xml:space="preserve"> Modelo 3D del sistema en el aula</w:t>
      </w:r>
      <w:bookmarkEnd w:id="96"/>
    </w:p>
    <w:p w14:paraId="0E81FB4F"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48E8C590" wp14:editId="24F0140F">
            <wp:extent cx="5610225" cy="3152775"/>
            <wp:effectExtent l="0" t="0" r="9525" b="9525"/>
            <wp:docPr id="36" name="Imagen 36" descr="https://lh6.googleusercontent.com/xB5coTVNmnVK5x-rJyM9eppdCuGknGZFoF9kYPm8GKL5ZtMInnOlyDSoOWdZSNXE3yrOJM8VyhDmBlmcA-PZj8DqJVvhnbzWjmJKIF2iGRzYPOWGfmdBQYy_o0GHVlFSOS4eEU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xB5coTVNmnVK5x-rJyM9eppdCuGknGZFoF9kYPm8GKL5ZtMInnOlyDSoOWdZSNXE3yrOJM8VyhDmBlmcA-PZj8DqJVvhnbzWjmJKIF2iGRzYPOWGfmdBQYy_o0GHVlFSOS4eEUO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B92B714" w14:textId="77777777" w:rsidR="005A5A18" w:rsidRDefault="005A5A18" w:rsidP="005A5A18">
      <w:pPr>
        <w:pStyle w:val="Descripcin"/>
        <w:keepNext/>
        <w:jc w:val="both"/>
      </w:pPr>
      <w:bookmarkStart w:id="97" w:name="_Toc97046991"/>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6</w:t>
      </w:r>
      <w:r w:rsidR="00495117">
        <w:rPr>
          <w:noProof/>
        </w:rPr>
        <w:fldChar w:fldCharType="end"/>
      </w:r>
      <w:r>
        <w:t xml:space="preserve"> Prototipo: Visión del sistema desde la perspectiva del usuario</w:t>
      </w:r>
      <w:bookmarkEnd w:id="97"/>
    </w:p>
    <w:p w14:paraId="368648A4"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293E48C2" wp14:editId="557A14FD">
            <wp:extent cx="1866900" cy="4714875"/>
            <wp:effectExtent l="0" t="0" r="0" b="9525"/>
            <wp:docPr id="37" name="Imagen 37" descr="https://lh5.googleusercontent.com/UioLECC7B_dKBSB-t00r4ryjmLzpS98cF-Ku7_AbletXQIXO8hrp4yLubP5Zc3U4qOalc-YMQq7QAMOuOz24hpS9sxTIaB6wf16QyCJts73lwUb4Z7s-xS18czurrJu-iB4Bc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UioLECC7B_dKBSB-t00r4ryjmLzpS98cF-Ku7_AbletXQIXO8hrp4yLubP5Zc3U4qOalc-YMQq7QAMOuOz24hpS9sxTIaB6wf16QyCJts73lwUb4Z7s-xS18czurrJu-iB4BctA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6900" cy="4714875"/>
                    </a:xfrm>
                    <a:prstGeom prst="rect">
                      <a:avLst/>
                    </a:prstGeom>
                    <a:noFill/>
                    <a:ln>
                      <a:noFill/>
                    </a:ln>
                  </pic:spPr>
                </pic:pic>
              </a:graphicData>
            </a:graphic>
          </wp:inline>
        </w:drawing>
      </w:r>
    </w:p>
    <w:p w14:paraId="589D9544" w14:textId="77777777" w:rsidR="005A5A18" w:rsidRDefault="005A5A18" w:rsidP="005A5A18">
      <w:pPr>
        <w:pStyle w:val="Descripcin"/>
        <w:keepNext/>
        <w:jc w:val="both"/>
      </w:pPr>
      <w:bookmarkStart w:id="98" w:name="_Toc97046992"/>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7</w:t>
      </w:r>
      <w:r w:rsidR="00495117">
        <w:rPr>
          <w:noProof/>
        </w:rPr>
        <w:fldChar w:fldCharType="end"/>
      </w:r>
      <w:r>
        <w:t xml:space="preserve"> Tapete del nivel 1</w:t>
      </w:r>
      <w:bookmarkEnd w:id="98"/>
    </w:p>
    <w:p w14:paraId="30743BCE"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478417EF" wp14:editId="3197067D">
            <wp:extent cx="3105150" cy="2781300"/>
            <wp:effectExtent l="0" t="0" r="0" b="0"/>
            <wp:docPr id="38" name="Imagen 38" descr="https://lh3.googleusercontent.com/8rN3QFEmlCwPiUvSMf4Uas9dJwiBZW2R6EeWYkTyCDiaO8xwsP9X_DlFabEMgjjlJ-b8KwiFF_XhvG6_9JtW61cz1ZVjhO9cNmmd3KYFGAw1hQmkbGFahu1yy6U2k1GUjN-4iF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8rN3QFEmlCwPiUvSMf4Uas9dJwiBZW2R6EeWYkTyCDiaO8xwsP9X_DlFabEMgjjlJ-b8KwiFF_XhvG6_9JtW61cz1ZVjhO9cNmmd3KYFGAw1hQmkbGFahu1yy6U2k1GUjN-4iF2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2781300"/>
                    </a:xfrm>
                    <a:prstGeom prst="rect">
                      <a:avLst/>
                    </a:prstGeom>
                    <a:noFill/>
                    <a:ln>
                      <a:noFill/>
                    </a:ln>
                  </pic:spPr>
                </pic:pic>
              </a:graphicData>
            </a:graphic>
          </wp:inline>
        </w:drawing>
      </w:r>
    </w:p>
    <w:p w14:paraId="7627091A" w14:textId="77777777" w:rsidR="005A5A18" w:rsidRDefault="005A5A18" w:rsidP="005A5A18">
      <w:pPr>
        <w:pStyle w:val="Descripcin"/>
        <w:keepNext/>
        <w:jc w:val="both"/>
      </w:pPr>
      <w:bookmarkStart w:id="99" w:name="_Toc97046993"/>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8</w:t>
      </w:r>
      <w:r w:rsidR="00495117">
        <w:rPr>
          <w:noProof/>
        </w:rPr>
        <w:fldChar w:fldCharType="end"/>
      </w:r>
      <w:r>
        <w:t xml:space="preserve"> Tapete del nivel 2</w:t>
      </w:r>
      <w:bookmarkEnd w:id="99"/>
    </w:p>
    <w:p w14:paraId="52951E49"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noProof/>
          <w:color w:val="000000"/>
          <w:bdr w:val="none" w:sz="0" w:space="0" w:color="auto" w:frame="1"/>
          <w:lang w:eastAsia="es-CO"/>
        </w:rPr>
        <w:drawing>
          <wp:inline distT="0" distB="0" distL="0" distR="0" wp14:anchorId="09E0BB03" wp14:editId="0D730E27">
            <wp:extent cx="3105150" cy="2781300"/>
            <wp:effectExtent l="0" t="0" r="0" b="0"/>
            <wp:docPr id="39" name="Imagen 39" descr="https://lh6.googleusercontent.com/rYjPjCrsN1D3R2DE0fRT6v-JbAL7fAtKXyd_v2JLwZU8JDGaz1Z6A2ymhzCxz9yCA6lX9ZVWa50mHez8497HuwFclQEzR-i_XWrT8BTjazOTh562gQts0Ndpk_RNQN-tO88TPH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rYjPjCrsN1D3R2DE0fRT6v-JbAL7fAtKXyd_v2JLwZU8JDGaz1Z6A2ymhzCxz9yCA6lX9ZVWa50mHez8497HuwFclQEzR-i_XWrT8BTjazOTh562gQts0Ndpk_RNQN-tO88TPHX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150" cy="2781300"/>
                    </a:xfrm>
                    <a:prstGeom prst="rect">
                      <a:avLst/>
                    </a:prstGeom>
                    <a:noFill/>
                    <a:ln>
                      <a:noFill/>
                    </a:ln>
                  </pic:spPr>
                </pic:pic>
              </a:graphicData>
            </a:graphic>
          </wp:inline>
        </w:drawing>
      </w:r>
    </w:p>
    <w:p w14:paraId="3DB7A977" w14:textId="77777777" w:rsidR="005A5A18" w:rsidRDefault="005A5A18" w:rsidP="005A5A18">
      <w:pPr>
        <w:pStyle w:val="Descripcin"/>
        <w:keepNext/>
        <w:jc w:val="both"/>
      </w:pPr>
      <w:bookmarkStart w:id="100" w:name="_Toc97046994"/>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9</w:t>
      </w:r>
      <w:r w:rsidR="00495117">
        <w:rPr>
          <w:noProof/>
        </w:rPr>
        <w:fldChar w:fldCharType="end"/>
      </w:r>
      <w:r>
        <w:t xml:space="preserve"> Pantalla de inicio</w:t>
      </w:r>
      <w:bookmarkEnd w:id="100"/>
    </w:p>
    <w:p w14:paraId="49ED16FE"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11F29A27" wp14:editId="2310958C">
            <wp:extent cx="5610225" cy="2590800"/>
            <wp:effectExtent l="0" t="0" r="9525" b="0"/>
            <wp:docPr id="40" name="Imagen 40" descr="https://lh4.googleusercontent.com/BgDCYLU1BBIMmF249x_yDCebX59uTy8MOD21_8H0uOr3rcYooZHHPh5DjcMGoOpDomSrECdhcPLuPi0cRS7Xiblgby4GJjRlZH1ws6shBeWxLBCTaYI20N5B7oa9IcKiQ9EFmI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BgDCYLU1BBIMmF249x_yDCebX59uTy8MOD21_8H0uOr3rcYooZHHPh5DjcMGoOpDomSrECdhcPLuPi0cRS7Xiblgby4GJjRlZH1ws6shBeWxLBCTaYI20N5B7oa9IcKiQ9EFmIo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2797E32B" w14:textId="77777777" w:rsidR="005A5A18" w:rsidRDefault="005A5A18" w:rsidP="005A5A18">
      <w:pPr>
        <w:pStyle w:val="Descripcin"/>
        <w:keepNext/>
        <w:jc w:val="both"/>
      </w:pPr>
      <w:bookmarkStart w:id="101" w:name="_Toc97046995"/>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10</w:t>
      </w:r>
      <w:r w:rsidR="00495117">
        <w:rPr>
          <w:noProof/>
        </w:rPr>
        <w:fldChar w:fldCharType="end"/>
      </w:r>
      <w:r>
        <w:t xml:space="preserve"> Pantalla tutorial</w:t>
      </w:r>
      <w:bookmarkEnd w:id="101"/>
    </w:p>
    <w:p w14:paraId="08F2BABF"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4E45EB5C" wp14:editId="6B62F78B">
            <wp:extent cx="5610225" cy="2590800"/>
            <wp:effectExtent l="0" t="0" r="9525" b="0"/>
            <wp:docPr id="41" name="Imagen 41" descr="https://lh3.googleusercontent.com/QO9Q86vciD6zRmla51CCl5HM9gCP0_yTPPUzz-R6E0v4rOyw9g4VOhM1X4EN6BmdGRrdELQ9DH9gzTGlKf3DTFMlD-BVQ6VoLkivmw_rE3aaARkia9uxPeDdy6eoCIDf0InzpO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QO9Q86vciD6zRmla51CCl5HM9gCP0_yTPPUzz-R6E0v4rOyw9g4VOhM1X4EN6BmdGRrdELQ9DH9gzTGlKf3DTFMlD-BVQ6VoLkivmw_rE3aaARkia9uxPeDdy6eoCIDf0InzpOd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62F2E7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1BB5BEC9" w14:textId="77777777" w:rsidR="005A5A18" w:rsidRDefault="005A5A18" w:rsidP="005A5A18">
      <w:pPr>
        <w:pStyle w:val="Descripcin"/>
        <w:keepNext/>
        <w:jc w:val="both"/>
      </w:pPr>
      <w:bookmarkStart w:id="102" w:name="_Toc97046996"/>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11</w:t>
      </w:r>
      <w:r w:rsidR="00495117">
        <w:rPr>
          <w:noProof/>
        </w:rPr>
        <w:fldChar w:fldCharType="end"/>
      </w:r>
      <w:r>
        <w:t>Pantalla asistente virtual</w:t>
      </w:r>
      <w:bookmarkEnd w:id="102"/>
    </w:p>
    <w:p w14:paraId="2664F306"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4EBF8881" wp14:editId="24E4A431">
            <wp:extent cx="5610225" cy="2590800"/>
            <wp:effectExtent l="0" t="0" r="9525" b="0"/>
            <wp:docPr id="42" name="Imagen 42" descr="https://lh6.googleusercontent.com/3CcVOblg_zrwOjkLDQxoVdiIIEi5ksPf2CI5N1SyyEr0Oc_1Fw2KYjdKjcsCPSrcMoydTZPHzvRJ7eU0jwtJlD-ZYWfeMEmVE27pkc79KM73mMdERWhDhzzOrxF5eTPa4XOgCC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3CcVOblg_zrwOjkLDQxoVdiIIEi5ksPf2CI5N1SyyEr0Oc_1Fw2KYjdKjcsCPSrcMoydTZPHzvRJ7eU0jwtJlD-ZYWfeMEmVE27pkc79KM73mMdERWhDhzzOrxF5eTPa4XOgCCo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09CBE408" w14:textId="77777777" w:rsidR="005A5A18" w:rsidRDefault="005A5A18" w:rsidP="005A5A18">
      <w:pPr>
        <w:pStyle w:val="Descripcin"/>
        <w:keepNext/>
        <w:jc w:val="both"/>
      </w:pPr>
      <w:bookmarkStart w:id="103" w:name="_Toc97046997"/>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12</w:t>
      </w:r>
      <w:r w:rsidR="00495117">
        <w:rPr>
          <w:noProof/>
        </w:rPr>
        <w:fldChar w:fldCharType="end"/>
      </w:r>
      <w:r>
        <w:t xml:space="preserve"> Barra de progreso: primer objetivo</w:t>
      </w:r>
      <w:bookmarkEnd w:id="103"/>
    </w:p>
    <w:p w14:paraId="6DF7B8E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727BB1C8" wp14:editId="0E603886">
            <wp:extent cx="5610225" cy="2590800"/>
            <wp:effectExtent l="0" t="0" r="9525" b="0"/>
            <wp:docPr id="43" name="Imagen 43" descr="https://lh6.googleusercontent.com/cbUB2W8LJmN_WRB-WNk964T7Ntw4gZXE7mRyHA75xnWll6yAkPow6mluLeEzymM05tyirLjRJkdSI_tNmloRPDK0HP4TyAZrpUN19enkksCfNFtTJSlqYiSeTGadO2Jk9CC1lz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cbUB2W8LJmN_WRB-WNk964T7Ntw4gZXE7mRyHA75xnWll6yAkPow6mluLeEzymM05tyirLjRJkdSI_tNmloRPDK0HP4TyAZrpUN19enkksCfNFtTJSlqYiSeTGadO2Jk9CC1lzj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537C95DC" w14:textId="77777777" w:rsidR="005A5A18" w:rsidRDefault="005A5A18" w:rsidP="005A5A18">
      <w:pPr>
        <w:pStyle w:val="Descripcin"/>
        <w:keepNext/>
        <w:jc w:val="both"/>
      </w:pPr>
      <w:bookmarkStart w:id="104" w:name="_Toc97046998"/>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13</w:t>
      </w:r>
      <w:r w:rsidR="00495117">
        <w:rPr>
          <w:noProof/>
        </w:rPr>
        <w:fldChar w:fldCharType="end"/>
      </w:r>
      <w:r>
        <w:t>Barra de progreso: segundo objetivo</w:t>
      </w:r>
      <w:bookmarkEnd w:id="104"/>
    </w:p>
    <w:p w14:paraId="6D8DF827"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1C6531B1" wp14:editId="713011F0">
            <wp:extent cx="5610225" cy="2590800"/>
            <wp:effectExtent l="0" t="0" r="9525" b="0"/>
            <wp:docPr id="44" name="Imagen 44" descr="https://lh6.googleusercontent.com/Tf5Si-_LCiTYr6ll908_IxSv_mNwXQJVbJQDHLmDZscyzhPQJV1dpvczsfD0Ty6kRMn-5sxpyf9bg2TQl0fCjNOYQhCqE9t1v2Ksoa7PStz2LgRoqPJ00no6F3Y80BbKfqleIf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Tf5Si-_LCiTYr6ll908_IxSv_mNwXQJVbJQDHLmDZscyzhPQJV1dpvczsfD0Ty6kRMn-5sxpyf9bg2TQl0fCjNOYQhCqE9t1v2Ksoa7PStz2LgRoqPJ00no6F3Y80BbKfqleIfc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7A75EB32" w14:textId="77777777" w:rsidR="005A5A18" w:rsidRDefault="005A5A18" w:rsidP="005A5A18">
      <w:pPr>
        <w:pStyle w:val="Descripcin"/>
        <w:keepNext/>
        <w:jc w:val="both"/>
      </w:pPr>
      <w:bookmarkStart w:id="105" w:name="_Toc97046999"/>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14</w:t>
      </w:r>
      <w:r w:rsidR="00495117">
        <w:rPr>
          <w:noProof/>
        </w:rPr>
        <w:fldChar w:fldCharType="end"/>
      </w:r>
      <w:r>
        <w:t xml:space="preserve"> Barra de progreso tercer objetivo</w:t>
      </w:r>
      <w:bookmarkEnd w:id="105"/>
    </w:p>
    <w:p w14:paraId="18CCE74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5C2D1EB2" wp14:editId="49FF6BE7">
            <wp:extent cx="5610225" cy="2590800"/>
            <wp:effectExtent l="0" t="0" r="9525" b="0"/>
            <wp:docPr id="45" name="Imagen 45" descr="https://lh5.googleusercontent.com/oZ9ga7OWfeTCMhMeeySFnSpeCJeyWS_ZZvLa9CudDz7p0Ldcx37h9YET21WDSAAJ1zSw5Tf7atM__VEPNFC_YvPL9XOUpYbwV9NVvn03mNottyjyEj_UU0-IFe7WbVMTFw3QK4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oZ9ga7OWfeTCMhMeeySFnSpeCJeyWS_ZZvLa9CudDz7p0Ldcx37h9YET21WDSAAJ1zSw5Tf7atM__VEPNFC_YvPL9XOUpYbwV9NVvn03mNottyjyEj_UU0-IFe7WbVMTFw3QK4N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07D09FD4" w14:textId="77777777" w:rsidR="005A5A18" w:rsidRDefault="005A5A18" w:rsidP="005A5A18">
      <w:pPr>
        <w:pStyle w:val="Descripcin"/>
        <w:keepNext/>
        <w:jc w:val="both"/>
      </w:pPr>
      <w:bookmarkStart w:id="106" w:name="_Toc97047000"/>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15</w:t>
      </w:r>
      <w:r w:rsidR="00495117">
        <w:rPr>
          <w:noProof/>
        </w:rPr>
        <w:fldChar w:fldCharType="end"/>
      </w:r>
      <w:r>
        <w:t xml:space="preserve"> Barra de progreso: cuarto objetivo</w:t>
      </w:r>
      <w:bookmarkEnd w:id="106"/>
    </w:p>
    <w:p w14:paraId="69903B1D"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66DB6391" wp14:editId="0987AC0A">
            <wp:extent cx="5610225" cy="2590800"/>
            <wp:effectExtent l="0" t="0" r="9525" b="0"/>
            <wp:docPr id="46" name="Imagen 46" descr="https://lh3.googleusercontent.com/Cibw6lkFUeb7KGGqgLAm9UJUq9KCqH5OHTjyR_tQDWSUtu_EqriDzm3s68e8xlym9H0BtnImQAuHTUlGeczxwNzGCW5JpHtoBvrs1v2acSQWLqruZZiH1KTQc6ANrv9cOc6IZ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Cibw6lkFUeb7KGGqgLAm9UJUq9KCqH5OHTjyR_tQDWSUtu_EqriDzm3s68e8xlym9H0BtnImQAuHTUlGeczxwNzGCW5JpHtoBvrs1v2acSQWLqruZZiH1KTQc6ANrv9cOc6IZY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5D38C317" w14:textId="77777777" w:rsidR="005A5A18" w:rsidRDefault="005A5A18" w:rsidP="005A5A18">
      <w:pPr>
        <w:pStyle w:val="Descripcin"/>
        <w:keepNext/>
        <w:jc w:val="both"/>
      </w:pPr>
      <w:bookmarkStart w:id="107" w:name="_Toc97047001"/>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16</w:t>
      </w:r>
      <w:r w:rsidR="00495117">
        <w:rPr>
          <w:noProof/>
        </w:rPr>
        <w:fldChar w:fldCharType="end"/>
      </w:r>
      <w:r>
        <w:t xml:space="preserve"> Barra de progreso: quinto objetivo</w:t>
      </w:r>
      <w:bookmarkEnd w:id="107"/>
    </w:p>
    <w:p w14:paraId="65A13759"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34DFA080" wp14:editId="021D1011">
            <wp:extent cx="5610225" cy="2590800"/>
            <wp:effectExtent l="0" t="0" r="9525" b="0"/>
            <wp:docPr id="47" name="Imagen 47" descr="https://lh3.googleusercontent.com/1uXn8hK4mnq8Cv2N-mKiG6tZZFlvN6aNsZpjI89fg0-yn8KtXrCCoAJe2mUFfHDHPfoVQDILJRGdb92IUPGU_GDKTfd5FM-D4RqON-GnOkpxmPiTKswbUEoe1tUF_blUDt8y57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1uXn8hK4mnq8Cv2N-mKiG6tZZFlvN6aNsZpjI89fg0-yn8KtXrCCoAJe2mUFfHDHPfoVQDILJRGdb92IUPGU_GDKTfd5FM-D4RqON-GnOkpxmPiTKswbUEoe1tUF_blUDt8y57c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74D5440B" w14:textId="77777777" w:rsidR="005A5A18" w:rsidRDefault="005A5A18" w:rsidP="005A5A18">
      <w:pPr>
        <w:pStyle w:val="Descripcin"/>
        <w:keepNext/>
        <w:jc w:val="both"/>
      </w:pPr>
      <w:bookmarkStart w:id="108" w:name="_Toc97047002"/>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17</w:t>
      </w:r>
      <w:r w:rsidR="00495117">
        <w:rPr>
          <w:noProof/>
        </w:rPr>
        <w:fldChar w:fldCharType="end"/>
      </w:r>
      <w:r>
        <w:t xml:space="preserve"> Finalización de la experiencia</w:t>
      </w:r>
      <w:bookmarkEnd w:id="108"/>
    </w:p>
    <w:p w14:paraId="34A05DB9"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109"/>
      <w:r w:rsidRPr="00313C38">
        <w:rPr>
          <w:rFonts w:ascii="Arial" w:eastAsia="Times New Roman" w:hAnsi="Arial" w:cs="Arial"/>
          <w:noProof/>
          <w:color w:val="000000"/>
          <w:bdr w:val="none" w:sz="0" w:space="0" w:color="auto" w:frame="1"/>
          <w:lang w:eastAsia="es-CO"/>
        </w:rPr>
        <w:drawing>
          <wp:inline distT="0" distB="0" distL="0" distR="0" wp14:anchorId="2FFE0D2E" wp14:editId="404C6F9C">
            <wp:extent cx="5610225" cy="2590800"/>
            <wp:effectExtent l="0" t="0" r="9525" b="0"/>
            <wp:docPr id="48" name="Imagen 48" descr="https://lh4.googleusercontent.com/XY0CzpYUesJljSHavTv0FGxyVWqzi-cpxQ9s8Ac6lb1sgV2dyQHOv3VLMwxnyyJioUgI-7PUhAdFQRQi9rG6n6O4yIa6pU-JA2sCUy0vdEpyJnQzkOrFpgHDaCzscJq11zbrPw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XY0CzpYUesJljSHavTv0FGxyVWqzi-cpxQ9s8Ac6lb1sgV2dyQHOv3VLMwxnyyJioUgI-7PUhAdFQRQi9rG6n6O4yIa6pU-JA2sCUy0vdEpyJnQzkOrFpgHDaCzscJq11zbrPwU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commentRangeEnd w:id="109"/>
      <w:r w:rsidR="005C2E0B">
        <w:rPr>
          <w:rStyle w:val="Refdecomentario"/>
        </w:rPr>
        <w:commentReference w:id="109"/>
      </w:r>
    </w:p>
    <w:p w14:paraId="07384246" w14:textId="77777777" w:rsidR="005A5A18" w:rsidRDefault="005A5A18" w:rsidP="005A5A18">
      <w:pPr>
        <w:pStyle w:val="Descripcin"/>
        <w:keepNext/>
        <w:jc w:val="both"/>
      </w:pPr>
      <w:bookmarkStart w:id="110" w:name="_Toc97047003"/>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18</w:t>
      </w:r>
      <w:r w:rsidR="00495117">
        <w:rPr>
          <w:noProof/>
        </w:rPr>
        <w:fldChar w:fldCharType="end"/>
      </w:r>
      <w:r>
        <w:t xml:space="preserve"> Confirmación código del profesor</w:t>
      </w:r>
      <w:bookmarkEnd w:id="110"/>
    </w:p>
    <w:p w14:paraId="14533686"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4F62929B" wp14:editId="139F2378">
            <wp:extent cx="5610225" cy="2590800"/>
            <wp:effectExtent l="0" t="0" r="9525" b="0"/>
            <wp:docPr id="49" name="Imagen 49" descr="https://lh3.googleusercontent.com/XMXa7zI41zSi2KA4Iwlotd8aGbu0Ypv49-q4rDGhhaEzS8MoUoPT8PA74eACIdOmKcY7tJyzRuWMhsK633_sIASxaQC5hz1fdMdJxVNIA8gfVIsJ6J6gki-Gw1iNniPRjGQg39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MXa7zI41zSi2KA4Iwlotd8aGbu0Ypv49-q4rDGhhaEzS8MoUoPT8PA74eACIdOmKcY7tJyzRuWMhsK633_sIASxaQC5hz1fdMdJxVNIA8gfVIsJ6J6gki-Gw1iNniPRjGQg39e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575F63E8" w14:textId="77777777" w:rsidR="005A5A18" w:rsidRDefault="005A5A18" w:rsidP="005A5A18">
      <w:pPr>
        <w:pStyle w:val="Descripcin"/>
        <w:keepNext/>
        <w:jc w:val="both"/>
      </w:pPr>
      <w:bookmarkStart w:id="111" w:name="_Toc97047004"/>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19</w:t>
      </w:r>
      <w:r w:rsidR="00495117">
        <w:rPr>
          <w:noProof/>
        </w:rPr>
        <w:fldChar w:fldCharType="end"/>
      </w:r>
      <w:r>
        <w:t xml:space="preserve"> Tabla de posiciones</w:t>
      </w:r>
      <w:bookmarkEnd w:id="111"/>
    </w:p>
    <w:p w14:paraId="0188A216"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5B20804B" wp14:editId="08E6A4F3">
            <wp:extent cx="5610225" cy="2590800"/>
            <wp:effectExtent l="0" t="0" r="9525" b="0"/>
            <wp:docPr id="50" name="Imagen 50" descr="https://lh6.googleusercontent.com/LCP9NaAiMCNSRFxACY4yT1IAFWBNEW9TJwJLM0mRWEck5paIAjhp_7tBmGulwM6sWTebNENKbcptmLf4qMDCs3O_TQJhBJBYcVL_ikkdash7FU3Rh54J60gHpNUBLQR7rhLo14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LCP9NaAiMCNSRFxACY4yT1IAFWBNEW9TJwJLM0mRWEck5paIAjhp_7tBmGulwM6sWTebNENKbcptmLf4qMDCs3O_TQJhBJBYcVL_ikkdash7FU3Rh54J60gHpNUBLQR7rhLo14g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14:paraId="71BEE18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AC9F2A9" w14:textId="77777777" w:rsidR="005C2E0B" w:rsidRDefault="005C2E0B">
      <w:pPr>
        <w:rPr>
          <w:ins w:id="112" w:author="Andres Fernando Solano Alegria" w:date="2022-03-04T09:35:00Z"/>
          <w:rFonts w:ascii="Arial" w:eastAsia="Times New Roman" w:hAnsi="Arial" w:cs="Arial"/>
          <w:b/>
          <w:bCs/>
          <w:kern w:val="36"/>
          <w:lang w:eastAsia="es-CO"/>
        </w:rPr>
      </w:pPr>
      <w:bookmarkStart w:id="113" w:name="_Toc97046863"/>
      <w:ins w:id="114" w:author="Andres Fernando Solano Alegria" w:date="2022-03-04T09:35:00Z">
        <w:r>
          <w:rPr>
            <w:rFonts w:ascii="Arial" w:hAnsi="Arial" w:cs="Arial"/>
          </w:rPr>
          <w:br w:type="page"/>
        </w:r>
      </w:ins>
    </w:p>
    <w:p w14:paraId="42E0144D" w14:textId="31A10F05" w:rsidR="00313C38" w:rsidRPr="00B14290" w:rsidRDefault="00313C38" w:rsidP="00B14290">
      <w:pPr>
        <w:pStyle w:val="Ttulo1"/>
        <w:rPr>
          <w:rFonts w:ascii="Arial" w:hAnsi="Arial" w:cs="Arial"/>
          <w:sz w:val="22"/>
          <w:szCs w:val="22"/>
        </w:rPr>
      </w:pPr>
      <w:r w:rsidRPr="00B14290">
        <w:rPr>
          <w:rFonts w:ascii="Arial" w:hAnsi="Arial" w:cs="Arial"/>
          <w:sz w:val="22"/>
          <w:szCs w:val="22"/>
        </w:rPr>
        <w:lastRenderedPageBreak/>
        <w:t>Especificación del SMMV:</w:t>
      </w:r>
      <w:bookmarkEnd w:id="113"/>
    </w:p>
    <w:p w14:paraId="29779BD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6CA1BCED"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ilustración 36, presenta el mapa de alineación de historias de usuario</w:t>
      </w:r>
    </w:p>
    <w:p w14:paraId="13D9B0AF" w14:textId="77777777" w:rsidR="005A5A18" w:rsidRDefault="005A5A18" w:rsidP="005A5A18">
      <w:pPr>
        <w:pStyle w:val="Descripcin"/>
        <w:keepNext/>
        <w:jc w:val="both"/>
      </w:pPr>
      <w:bookmarkStart w:id="115" w:name="_Toc97047005"/>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sidR="004E7CF5">
        <w:rPr>
          <w:noProof/>
        </w:rPr>
        <w:t>20</w:t>
      </w:r>
      <w:r w:rsidR="00495117">
        <w:rPr>
          <w:noProof/>
        </w:rPr>
        <w:fldChar w:fldCharType="end"/>
      </w:r>
      <w:r>
        <w:t xml:space="preserve"> Mapa de alineación de historias de usuario</w:t>
      </w:r>
      <w:bookmarkEnd w:id="115"/>
    </w:p>
    <w:p w14:paraId="215BE24C"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noProof/>
          <w:color w:val="000000"/>
          <w:bdr w:val="none" w:sz="0" w:space="0" w:color="auto" w:frame="1"/>
          <w:lang w:eastAsia="es-CO"/>
        </w:rPr>
        <w:drawing>
          <wp:inline distT="0" distB="0" distL="0" distR="0" wp14:anchorId="1352C0BE" wp14:editId="68B8F0EB">
            <wp:extent cx="5610225" cy="3400425"/>
            <wp:effectExtent l="0" t="0" r="9525" b="9525"/>
            <wp:docPr id="51" name="Imagen 51" descr="https://lh3.googleusercontent.com/kyU7fk4VrylacOLgDDsGtC6ZPgri55kpPlMRJbs8eb6y2PQzQtwNm02srKTSNSQaigP0qXilgCehTiIg-4fHIiLJXVuFtphPIrA8LnqWWzHeHd6Wb0KWamfw11iTePw3mHrc7d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kyU7fk4VrylacOLgDDsGtC6ZPgri55kpPlMRJbs8eb6y2PQzQtwNm02srKTSNSQaigP0qXilgCehTiIg-4fHIiLJXVuFtphPIrA8LnqWWzHeHd6Wb0KWamfw11iTePw3mHrc7dq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400425"/>
                    </a:xfrm>
                    <a:prstGeom prst="rect">
                      <a:avLst/>
                    </a:prstGeom>
                    <a:noFill/>
                    <a:ln>
                      <a:noFill/>
                    </a:ln>
                  </pic:spPr>
                </pic:pic>
              </a:graphicData>
            </a:graphic>
          </wp:inline>
        </w:drawing>
      </w:r>
    </w:p>
    <w:p w14:paraId="5D05445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2E1BA96E"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tabla 3, presenta el mapa general de alineación de historias de usuario con la experiencia multimedia interactiva.</w:t>
      </w:r>
    </w:p>
    <w:p w14:paraId="02343E3E" w14:textId="77777777" w:rsidR="005C2E0B" w:rsidRDefault="005C2E0B" w:rsidP="00313C38">
      <w:pPr>
        <w:spacing w:after="0" w:line="240" w:lineRule="auto"/>
        <w:rPr>
          <w:ins w:id="116" w:author="Andres Fernando Solano Alegria" w:date="2022-03-04T09:36:00Z"/>
          <w:rFonts w:ascii="Times New Roman" w:eastAsia="Times New Roman" w:hAnsi="Times New Roman" w:cs="Times New Roman"/>
          <w:sz w:val="24"/>
          <w:szCs w:val="24"/>
          <w:lang w:eastAsia="es-CO"/>
        </w:rPr>
        <w:sectPr w:rsidR="005C2E0B" w:rsidSect="005C2E0B">
          <w:pgSz w:w="12240" w:h="15840"/>
          <w:pgMar w:top="1417" w:right="1701" w:bottom="1417" w:left="1701" w:header="708" w:footer="708" w:gutter="0"/>
          <w:cols w:space="708"/>
          <w:docGrid w:linePitch="360"/>
        </w:sectPr>
      </w:pPr>
    </w:p>
    <w:p w14:paraId="763FA30B" w14:textId="36C36CDD"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25EE525" w14:textId="77777777" w:rsidR="004E7CF5" w:rsidRDefault="004E7CF5" w:rsidP="004E7CF5">
      <w:pPr>
        <w:pStyle w:val="Descripcin"/>
        <w:keepNext/>
      </w:pPr>
      <w:bookmarkStart w:id="117" w:name="_Toc97046877"/>
      <w:r>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3</w:t>
      </w:r>
      <w:r w:rsidR="00495117">
        <w:rPr>
          <w:noProof/>
        </w:rPr>
        <w:fldChar w:fldCharType="end"/>
      </w:r>
      <w:r>
        <w:t xml:space="preserve"> Mapa general de historias de usuario</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839"/>
        <w:gridCol w:w="2020"/>
        <w:gridCol w:w="2081"/>
        <w:gridCol w:w="1960"/>
        <w:gridCol w:w="2327"/>
        <w:gridCol w:w="1885"/>
        <w:gridCol w:w="1878"/>
      </w:tblGrid>
      <w:tr w:rsidR="00313C38" w:rsidRPr="00313C38" w14:paraId="44B978EC" w14:textId="77777777" w:rsidTr="00313C38">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
          <w:p w14:paraId="0D89719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Código</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CD6993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Historias de usuario padre</w:t>
            </w:r>
          </w:p>
        </w:tc>
        <w:tc>
          <w:tcPr>
            <w:tcW w:w="0" w:type="auto"/>
            <w:gridSpan w:val="5"/>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FC01BF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Historias de usuario hijo - basadas en los elementos que componen la estructura de la</w:t>
            </w:r>
          </w:p>
          <w:p w14:paraId="07FE601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Experiencia Multimedia Interactiva</w:t>
            </w:r>
          </w:p>
        </w:tc>
      </w:tr>
      <w:tr w:rsidR="00313C38" w:rsidRPr="00313C38" w14:paraId="76CB974A" w14:textId="77777777" w:rsidTr="00313C3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A60C76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DCEBA2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4EC8F83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Contenido multimedia</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
          <w:p w14:paraId="0EE6FB5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Diseño responsable</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
          <w:p w14:paraId="4E46377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Emociones</w:t>
            </w:r>
          </w:p>
        </w:tc>
      </w:tr>
      <w:tr w:rsidR="00313C38" w:rsidRPr="00313C38" w14:paraId="06892095" w14:textId="77777777" w:rsidTr="00313C38">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B77ECC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42C2F0D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4B9E7FF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Medios digitales</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AA0C78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Percepciones sensoriales</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
          <w:p w14:paraId="25127B5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Modalidades de interacción</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112FD3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918C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1B7E18CF" w14:textId="77777777" w:rsidTr="00313C38">
        <w:trPr>
          <w:trHeight w:val="22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5B398C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5F8909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CFAE3A"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Imágenes 2D, Videos, Modelos 3D, Animaciones</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5B917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Visual, sistema sensorial kinestésico</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E8EE2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Selección y manipulación</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06340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*Sostenibilidad</w:t>
            </w:r>
          </w:p>
          <w:p w14:paraId="6806B7C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ambiental.</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C6036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*Expectativa, Asombro, Alegría, Curiosidad, Intriga, Felicidad, Solidaridad, confianza</w:t>
            </w:r>
          </w:p>
        </w:tc>
      </w:tr>
      <w:tr w:rsidR="00313C38" w:rsidRPr="00313C38" w14:paraId="626D8664" w14:textId="77777777" w:rsidTr="00313C38">
        <w:trPr>
          <w:trHeight w:val="45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F8A771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E08A36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C71504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22886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D840D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03B8AD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4AFA3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522C756" w14:textId="77777777" w:rsidTr="00313C38">
        <w:trPr>
          <w:trHeight w:val="45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EC988F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497D30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F86A97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1F83A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00BA16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93C85B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1E1F93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58E3DAE1" w14:textId="77777777" w:rsidTr="00313C38">
        <w:trPr>
          <w:trHeight w:val="45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24620F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76B345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C4BA1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22E65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EB21A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C769DD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D9143D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BAB13E1" w14:textId="77777777" w:rsidTr="00313C38">
        <w:trPr>
          <w:trHeight w:val="45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850D2C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FB35C3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E457E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0C46A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FF4E8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73A2E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3D2B1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3209DF07" w14:textId="77777777" w:rsidTr="00313C38">
        <w:trPr>
          <w:trHeight w:val="442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26889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53BBD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Como &lt;estudiante&gt; necesito &lt;una experiencia multimedia&gt; que me &lt;facilite el proceso de aprendizaje de la división aritmética&gt;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59E18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1.1 </w:t>
            </w:r>
            <w:r w:rsidRPr="00313C38">
              <w:rPr>
                <w:rFonts w:ascii="Arial" w:eastAsia="Times New Roman" w:hAnsi="Arial" w:cs="Arial"/>
                <w:color w:val="000000"/>
                <w:lang w:eastAsia="es-CO"/>
              </w:rPr>
              <w:t>Como &lt;estudiante&gt; necesito &lt;una experiencia multimedia que integre imágenes 2D, videos, modelos 3D y animaciones&gt; para &lt;sentirme inmerso en la experiencia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2EABC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1.2 </w:t>
            </w:r>
            <w:r w:rsidRPr="00313C38">
              <w:rPr>
                <w:rFonts w:ascii="Arial" w:eastAsia="Times New Roman" w:hAnsi="Arial" w:cs="Arial"/>
                <w:color w:val="000000"/>
                <w:lang w:eastAsia="es-CO"/>
              </w:rPr>
              <w:t>Como &lt;estudiante&gt; necesito &lt;una experiencia multimedia que tenga contenido visual, y que estimule el sistema sensorial kinestésico&gt; para &lt;lograr percibir el contenido de una manera más apropiada&gt;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80A4B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1.3 </w:t>
            </w:r>
            <w:r w:rsidRPr="00313C38">
              <w:rPr>
                <w:rFonts w:ascii="Arial" w:eastAsia="Times New Roman" w:hAnsi="Arial" w:cs="Arial"/>
                <w:color w:val="000000"/>
                <w:lang w:eastAsia="es-CO"/>
              </w:rPr>
              <w:t>Como &lt;estudiante&gt; necesito &lt;interactuar con una experiencia multimedia donde utilice modalidades de interacción como la selección y manipulación&gt; para que &lt;me sienta inmerso en las situaciones que estoy viviendo, gracias a mis propias acciones&gt;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p w14:paraId="2F3B0B8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35B26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1.4</w:t>
            </w:r>
            <w:r w:rsidRPr="00313C38">
              <w:rPr>
                <w:rFonts w:ascii="Arial" w:eastAsia="Times New Roman" w:hAnsi="Arial" w:cs="Arial"/>
                <w:color w:val="000000"/>
                <w:lang w:eastAsia="es-CO"/>
              </w:rPr>
              <w:t xml:space="preserve"> Como &lt;estudiante&gt; necesito &lt;una experiencia multimedia que me evoque emociones como: Expectativa. asombro, alegría, curiosidad, intriga, felicidad, solidaridad, confianza&gt; para que &lt;me genere interés hacia la experiencia&gt;</w:t>
            </w:r>
          </w:p>
        </w:tc>
      </w:tr>
      <w:tr w:rsidR="00313C38" w:rsidRPr="00313C38" w14:paraId="2B6B6960" w14:textId="77777777" w:rsidTr="00313C38">
        <w:trPr>
          <w:trHeight w:val="46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BDDF9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36973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Como &lt;estudiante&gt; necesito &lt;una experiencia multimedia que me mantenga interesado y motivado a seguir utilizando el sistema, con diferentes mecanismos de gamificación&gt; para &lt;entretenerme mientras refuerzo mi conocimiento&gt;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53F52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2.1</w:t>
            </w:r>
            <w:r w:rsidRPr="00313C38">
              <w:rPr>
                <w:rFonts w:ascii="Arial" w:eastAsia="Times New Roman" w:hAnsi="Arial" w:cs="Arial"/>
                <w:color w:val="000000"/>
                <w:lang w:eastAsia="es-CO"/>
              </w:rPr>
              <w:t xml:space="preserve"> Como &lt;estudiante&gt; necesito &lt;una experiencia multimedia que me mantenga motivado por medio de animaciones, barras de progreso, puntajes, tabla de ranking&gt; para &lt;evitar que la actividad sea monótona; y que se pueda fortalecer el aprendizaje por medio del juego&gt;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F0501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2.2 </w:t>
            </w:r>
            <w:r w:rsidRPr="00313C38">
              <w:rPr>
                <w:rFonts w:ascii="Arial" w:eastAsia="Times New Roman" w:hAnsi="Arial" w:cs="Arial"/>
                <w:color w:val="000000"/>
                <w:lang w:eastAsia="es-CO"/>
              </w:rPr>
              <w:t>Como</w:t>
            </w:r>
          </w:p>
          <w:p w14:paraId="3C3DD01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&lt;estudiante&gt;</w:t>
            </w:r>
          </w:p>
          <w:p w14:paraId="2A6593C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necesito &lt;que</w:t>
            </w:r>
          </w:p>
          <w:p w14:paraId="15E2BEF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experiencia</w:t>
            </w:r>
          </w:p>
          <w:p w14:paraId="36C5C24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cuente con</w:t>
            </w:r>
          </w:p>
          <w:p w14:paraId="5BBA295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mecanismos de</w:t>
            </w:r>
          </w:p>
          <w:p w14:paraId="0FD157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gamificación&gt;</w:t>
            </w:r>
          </w:p>
          <w:p w14:paraId="6D18D81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para &lt;promover</w:t>
            </w:r>
          </w:p>
          <w:p w14:paraId="6D26238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que siga</w:t>
            </w:r>
          </w:p>
          <w:p w14:paraId="6B2E99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usando el</w:t>
            </w:r>
          </w:p>
          <w:p w14:paraId="75B78C7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95B7A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2.3 </w:t>
            </w:r>
            <w:r w:rsidRPr="00313C38">
              <w:rPr>
                <w:rFonts w:ascii="Arial" w:eastAsia="Times New Roman" w:hAnsi="Arial" w:cs="Arial"/>
                <w:color w:val="000000"/>
                <w:lang w:eastAsia="es-CO"/>
              </w:rPr>
              <w:t>Como</w:t>
            </w:r>
          </w:p>
          <w:p w14:paraId="13B47C6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&lt;estudiante&gt;</w:t>
            </w:r>
          </w:p>
          <w:p w14:paraId="0E16693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necesito &lt;que</w:t>
            </w:r>
          </w:p>
          <w:p w14:paraId="0CCF5A5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experiencia</w:t>
            </w:r>
          </w:p>
          <w:p w14:paraId="09C9A30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 brinde</w:t>
            </w:r>
          </w:p>
          <w:p w14:paraId="177F50A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retroalimentación</w:t>
            </w:r>
          </w:p>
          <w:p w14:paraId="0A46EB9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 las</w:t>
            </w:r>
          </w:p>
          <w:p w14:paraId="5DC8EB8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decisiones que</w:t>
            </w:r>
          </w:p>
          <w:p w14:paraId="000074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realizo&gt; para</w:t>
            </w:r>
          </w:p>
          <w:p w14:paraId="2C84559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&lt;tener</w:t>
            </w:r>
          </w:p>
          <w:p w14:paraId="6BD51C5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conocimiento</w:t>
            </w:r>
          </w:p>
          <w:p w14:paraId="69ACEEA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 si la</w:t>
            </w:r>
          </w:p>
          <w:p w14:paraId="2A4B52C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decisión que</w:t>
            </w:r>
          </w:p>
          <w:p w14:paraId="26B48B2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tomé fue la</w:t>
            </w:r>
          </w:p>
          <w:p w14:paraId="774AC9E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correcta&gt;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B309D5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311580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1FD6F26" w14:textId="77777777" w:rsidTr="00313C38">
        <w:trPr>
          <w:trHeight w:val="31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B6576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2CD0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Como &lt;estudiante&gt; necesito &lt;una experiencia multimedia&gt; que me &lt;ayude a realizar trabajos colaborativos y me permita trabajar en conjunto con mis demás compañeros&gt;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BF4BA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3.1 </w:t>
            </w:r>
            <w:r w:rsidRPr="00313C38">
              <w:rPr>
                <w:rFonts w:ascii="Arial" w:eastAsia="Times New Roman" w:hAnsi="Arial" w:cs="Arial"/>
                <w:color w:val="000000"/>
                <w:lang w:eastAsia="es-CO"/>
              </w:rPr>
              <w:t>Como &lt;estudiante&gt; necesito &lt;una experiencia multimedia que integre imágenes 2D, videos, modelos 3D y animaciones&gt; para &lt;sentirme inmerso en la experiencia&gt;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46C5E03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369D5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3.2 </w:t>
            </w:r>
            <w:r w:rsidRPr="00313C38">
              <w:rPr>
                <w:rFonts w:ascii="Arial" w:eastAsia="Times New Roman" w:hAnsi="Arial" w:cs="Arial"/>
                <w:color w:val="000000"/>
                <w:lang w:eastAsia="es-CO"/>
              </w:rPr>
              <w:t>Como &lt;estudiante&gt; necesito &lt;una experiencia multimedia&gt; que me &lt;permita realizar la experiencia de forma grupal&gt; para que &lt;ayuden a sentirme más</w:t>
            </w:r>
          </w:p>
          <w:p w14:paraId="3A3E7E1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motivado y a que interactúe más con mis demás compañeros&gt;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A77819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5B3137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270D4170" w14:textId="77777777" w:rsidTr="00313C38">
        <w:trPr>
          <w:trHeight w:val="26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9DFF3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55995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Como &lt;estudiante&gt; necesito &lt;una experiencia multimedia&gt; que me &lt;brinde nuevas formas de interacción&gt;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8E91B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1DEC50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396BF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4.1</w:t>
            </w:r>
            <w:r w:rsidRPr="00313C38">
              <w:rPr>
                <w:rFonts w:ascii="Arial" w:eastAsia="Times New Roman" w:hAnsi="Arial" w:cs="Arial"/>
                <w:color w:val="000000"/>
                <w:lang w:eastAsia="es-CO"/>
              </w:rPr>
              <w:t xml:space="preserve"> Como &lt;estudiante&gt; necesito &lt;una experiencia multimedia&gt; que me permita &lt;tener objetos físicos que finalmente se conviertan en objetos virtuales&gt; para así &lt;poder realizar todas las actividades propuestas por la experiencia&gt;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F0CFE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4.2</w:t>
            </w:r>
            <w:r w:rsidRPr="00313C38">
              <w:rPr>
                <w:rFonts w:ascii="Arial" w:eastAsia="Times New Roman" w:hAnsi="Arial" w:cs="Arial"/>
                <w:color w:val="000000"/>
                <w:lang w:eastAsia="es-CO"/>
              </w:rPr>
              <w:t xml:space="preserve"> Como &lt;estudiante&gt; necesito &lt;una experiencia multimedia&gt; que permite &lt;tener objetos reciclados&gt; para así &lt;la experiencia sea buena con el ambiente&gt;</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hideMark/>
          </w:tcPr>
          <w:p w14:paraId="3C65C39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76C2F521" w14:textId="77777777" w:rsidTr="00313C38">
        <w:trPr>
          <w:trHeight w:val="39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94276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8595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Como &lt;docente&gt; necesito &lt;una experiencia multimedia&gt; que me &lt;permita implementarla dentro del aula de clase como herramienta de apoyo para la enseñanza de divisiones aritméticas&gt;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48E81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HU5.1</w:t>
            </w:r>
            <w:r w:rsidRPr="00313C38">
              <w:rPr>
                <w:rFonts w:ascii="Arial" w:eastAsia="Times New Roman" w:hAnsi="Arial" w:cs="Arial"/>
                <w:color w:val="000000"/>
                <w:lang w:eastAsia="es-CO"/>
              </w:rPr>
              <w:t xml:space="preserve"> Como &lt;docente&gt; necesito &lt;una experiencia multimedia&gt; que &lt;permita complementar la explicación realizada en el aula de clase a mis estudiantes por medio de un contenido multimedia (Videos, imágenes 2D y modelados 3D&gt;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7EFC0FF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HU5.2</w:t>
            </w:r>
            <w:r w:rsidRPr="00313C38">
              <w:rPr>
                <w:rFonts w:ascii="Arial" w:eastAsia="Times New Roman" w:hAnsi="Arial" w:cs="Arial"/>
                <w:color w:val="000000"/>
                <w:lang w:eastAsia="es-CO"/>
              </w:rPr>
              <w:t xml:space="preserve"> Como &lt;docente&gt; necesito &lt;una experiencia multimedia&gt; que me &lt;brinde la oportunidad de interactuar con mis estudiantes mientras hacen uso del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hideMark/>
          </w:tcPr>
          <w:p w14:paraId="26FC981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63C13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HU5.3 </w:t>
            </w:r>
            <w:r w:rsidRPr="00313C38">
              <w:rPr>
                <w:rFonts w:ascii="Arial" w:eastAsia="Times New Roman" w:hAnsi="Arial" w:cs="Arial"/>
                <w:color w:val="000000"/>
                <w:lang w:eastAsia="es-CO"/>
              </w:rPr>
              <w:t>Como &lt;docente&gt; necesito &lt;una experiencia multimedia&gt; en el cual &lt;sus componentes físicos no representen un peligro para la integridad de mis estudiantes&gt;</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hideMark/>
          </w:tcPr>
          <w:p w14:paraId="64F71A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bl>
    <w:p w14:paraId="464EF13E" w14:textId="77777777" w:rsidR="005C2E0B" w:rsidRDefault="005C2E0B" w:rsidP="00313C38">
      <w:pPr>
        <w:spacing w:after="0" w:line="240" w:lineRule="auto"/>
        <w:rPr>
          <w:ins w:id="118" w:author="Andres Fernando Solano Alegria" w:date="2022-03-04T09:36:00Z"/>
          <w:rFonts w:ascii="Times New Roman" w:eastAsia="Times New Roman" w:hAnsi="Times New Roman" w:cs="Times New Roman"/>
          <w:sz w:val="24"/>
          <w:szCs w:val="24"/>
          <w:lang w:eastAsia="es-CO"/>
        </w:rPr>
        <w:sectPr w:rsidR="005C2E0B" w:rsidSect="005C2E0B">
          <w:type w:val="nextPage"/>
          <w:pgSz w:w="15840" w:h="12240" w:orient="landscape"/>
          <w:pgMar w:top="1701" w:right="1417" w:bottom="1701" w:left="1417" w:header="708" w:footer="708" w:gutter="0"/>
          <w:cols w:space="708"/>
          <w:docGrid w:linePitch="360"/>
          <w:sectPrChange w:id="119" w:author="Andres Fernando Solano Alegria" w:date="2022-03-04T09:36:00Z">
            <w:sectPr w:rsidR="005C2E0B" w:rsidSect="005C2E0B">
              <w:type w:val="continuous"/>
              <w:pgSz w:w="12240" w:h="15840" w:orient="portrait"/>
              <w:pgMar w:top="1417" w:right="1701" w:bottom="1417" w:left="1701" w:header="708" w:footer="708" w:gutter="0"/>
            </w:sectPr>
          </w:sectPrChange>
        </w:sectPr>
      </w:pPr>
    </w:p>
    <w:p w14:paraId="3042E5A1" w14:textId="29448FD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11702809"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tabla 4, presenta la especificación y priorización de las historias de usuario.</w:t>
      </w:r>
    </w:p>
    <w:p w14:paraId="16BC8CE1" w14:textId="77777777" w:rsidR="004E7CF5" w:rsidRDefault="004E7CF5" w:rsidP="004E7CF5">
      <w:pPr>
        <w:pStyle w:val="Descripcin"/>
        <w:keepNext/>
      </w:pPr>
      <w:bookmarkStart w:id="120" w:name="_Toc97046878"/>
      <w:r>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4</w:t>
      </w:r>
      <w:r w:rsidR="00495117">
        <w:rPr>
          <w:noProof/>
        </w:rPr>
        <w:fldChar w:fldCharType="end"/>
      </w:r>
      <w:r>
        <w:t xml:space="preserve"> Especificación y priorización de las historias de usuario</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2088"/>
        <w:gridCol w:w="2146"/>
        <w:gridCol w:w="1989"/>
        <w:gridCol w:w="2054"/>
        <w:gridCol w:w="545"/>
        <w:tblGridChange w:id="121">
          <w:tblGrid>
            <w:gridCol w:w="8"/>
            <w:gridCol w:w="2080"/>
            <w:gridCol w:w="8"/>
            <w:gridCol w:w="2138"/>
            <w:gridCol w:w="8"/>
            <w:gridCol w:w="1981"/>
            <w:gridCol w:w="8"/>
            <w:gridCol w:w="2046"/>
            <w:gridCol w:w="8"/>
            <w:gridCol w:w="537"/>
            <w:gridCol w:w="8"/>
          </w:tblGrid>
        </w:tblGridChange>
      </w:tblGrid>
      <w:tr w:rsidR="00313C38" w:rsidRPr="00313C38" w14:paraId="378A41E3" w14:textId="77777777" w:rsidTr="00313C38">
        <w:trPr>
          <w:trHeight w:val="141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A7562A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Código Historia de Usuario de la</w:t>
            </w:r>
          </w:p>
          <w:p w14:paraId="6455EB5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Experiencia Multimedia Interactiva</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
          <w:p w14:paraId="4F31760A"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Historias de Usuario para Producción Prioridad</w:t>
            </w:r>
          </w:p>
        </w:tc>
      </w:tr>
      <w:tr w:rsidR="00313C38" w:rsidRPr="00313C38" w14:paraId="77861887" w14:textId="77777777" w:rsidTr="00313C38">
        <w:trPr>
          <w:trHeight w:val="40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4E0E7CA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CD0EEA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Muy alta</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661652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17237C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Media</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5D2800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Baja</w:t>
            </w:r>
          </w:p>
        </w:tc>
      </w:tr>
      <w:tr w:rsidR="00313C38" w:rsidRPr="00313C38" w14:paraId="54C1EEFB" w14:textId="77777777" w:rsidTr="00313C38">
        <w:trPr>
          <w:trHeight w:val="48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67F5A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1.1 </w:t>
            </w:r>
            <w:r w:rsidRPr="00313C38">
              <w:rPr>
                <w:rFonts w:ascii="Arial" w:eastAsia="Times New Roman" w:hAnsi="Arial" w:cs="Arial"/>
                <w:color w:val="000000"/>
                <w:lang w:eastAsia="es-CO"/>
              </w:rPr>
              <w:t>Como &lt;estudiante&gt; necesito &lt;una experiencia multimedia que integre imágenes 2D, videos, modelos 3D y animaciones&gt; para &lt;sentirme inmerso en la experiencia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7857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1.1.1</w:t>
            </w:r>
            <w:r w:rsidRPr="00313C38">
              <w:rPr>
                <w:rFonts w:ascii="Arial" w:eastAsia="Times New Roman" w:hAnsi="Arial" w:cs="Arial"/>
                <w:color w:val="000000"/>
                <w:lang w:eastAsia="es-CO"/>
              </w:rPr>
              <w:t xml:space="preserve"> Como &lt;estudiante&gt; necesito &lt;que los animales (caballos y conejos) impresos en los dos tapetes, se muestren en realidad aumentada, así como los números que están impresos en cada una de las fichas&gt; para &lt;que me genere más inmersión a la hora de utilizar 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43D928C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1.1.2 </w:t>
            </w:r>
            <w:r w:rsidRPr="00313C38">
              <w:rPr>
                <w:rFonts w:ascii="Arial" w:eastAsia="Times New Roman" w:hAnsi="Arial" w:cs="Arial"/>
                <w:color w:val="000000"/>
                <w:lang w:eastAsia="es-CO"/>
              </w:rPr>
              <w:t>Como &lt;estudiante&gt; necesito &lt;que la experiencia tenga una riqueza mayormente visual y sin audio&gt; pues &lt;por mi condición de sordera total, aprovecho principalmente el sentido de la vista&gt;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FE841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1.1.3</w:t>
            </w:r>
            <w:r w:rsidRPr="00313C38">
              <w:rPr>
                <w:rFonts w:ascii="Arial" w:eastAsia="Times New Roman" w:hAnsi="Arial" w:cs="Arial"/>
                <w:color w:val="000000"/>
                <w:lang w:eastAsia="es-CO"/>
              </w:rPr>
              <w:t xml:space="preserve"> Como &lt;estudiante&gt; necesito &lt;que la experiencia cuente con un asistente virtual que me vaya explicando en lenguaje de señas todo lo que debo realizar; y también que se me muestre un cuadro con texto escrito de lo que tengo que hacer&gt;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p w14:paraId="4B1DE40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49FEC83F" w14:textId="77777777" w:rsidTr="005C2E0B">
        <w:tblPrEx>
          <w:tblW w:w="0" w:type="auto"/>
          <w:tblCellMar>
            <w:top w:w="15" w:type="dxa"/>
            <w:left w:w="15" w:type="dxa"/>
            <w:bottom w:w="15" w:type="dxa"/>
            <w:right w:w="15" w:type="dxa"/>
          </w:tblCellMar>
          <w:tblPrExChange w:id="122" w:author="Andres Fernando Solano Alegria" w:date="2022-03-04T09:36:00Z">
            <w:tblPrEx>
              <w:tblW w:w="0" w:type="auto"/>
              <w:tblCellMar>
                <w:top w:w="15" w:type="dxa"/>
                <w:left w:w="15" w:type="dxa"/>
                <w:bottom w:w="15" w:type="dxa"/>
                <w:right w:w="15" w:type="dxa"/>
              </w:tblCellMar>
            </w:tblPrEx>
          </w:tblPrExChange>
        </w:tblPrEx>
        <w:trPr>
          <w:trHeight w:val="3773"/>
          <w:trPrChange w:id="123" w:author="Andres Fernando Solano Alegria" w:date="2022-03-04T09:36:00Z">
            <w:trPr>
              <w:gridAfter w:val="0"/>
              <w:trHeight w:val="5310"/>
            </w:trPr>
          </w:trPrChange>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24" w:author="Andres Fernando Solano Alegria" w:date="2022-03-04T09:36: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2EF9F87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1.2 </w:t>
            </w:r>
            <w:r w:rsidRPr="00313C38">
              <w:rPr>
                <w:rFonts w:ascii="Arial" w:eastAsia="Times New Roman" w:hAnsi="Arial" w:cs="Arial"/>
                <w:color w:val="000000"/>
                <w:lang w:eastAsia="es-CO"/>
              </w:rPr>
              <w:t>Como &lt;estudiante&gt; necesito &lt;interactuar con una experiencia multimedia donde utilice modalidades de interacción como la selección y manipulación&gt; para que &lt;me sienta inmerso en las situaciones que estoy viviendo, gracias a mis propias acciones&gt;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25" w:author="Andres Fernando Solano Alegria" w:date="2022-03-04T09:36: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46BE9D1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1.2.1</w:t>
            </w:r>
            <w:r w:rsidRPr="00313C38">
              <w:rPr>
                <w:rFonts w:ascii="Arial" w:eastAsia="Times New Roman" w:hAnsi="Arial" w:cs="Arial"/>
                <w:color w:val="000000"/>
                <w:lang w:eastAsia="es-CO"/>
              </w:rPr>
              <w:t xml:space="preserve"> Como &lt;estudiante&gt; necesito &lt;poder seleccionar las fichas que tienen impreso cada uno de los números, para realizar cada una de las divisiones que me presente 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Change w:id="126" w:author="Andres Fernando Solano Alegria" w:date="2022-03-04T09:36: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tcPrChange>
          </w:tcPr>
          <w:p w14:paraId="199C5D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Change w:id="127" w:author="Andres Fernando Solano Alegria" w:date="2022-03-04T09:36: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tcPrChange>
          </w:tcPr>
          <w:p w14:paraId="1EC97BB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28" w:author="Andres Fernando Solano Alegria" w:date="2022-03-04T09:36: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329CF20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9F900C2" w14:textId="77777777" w:rsidTr="00313C38">
        <w:trPr>
          <w:trHeight w:val="53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54E57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 2.1</w:t>
            </w:r>
            <w:r w:rsidRPr="00313C38">
              <w:rPr>
                <w:rFonts w:ascii="Arial" w:eastAsia="Times New Roman" w:hAnsi="Arial" w:cs="Arial"/>
                <w:color w:val="000000"/>
                <w:lang w:eastAsia="es-CO"/>
              </w:rPr>
              <w:t xml:space="preserve"> Como &lt;estudiante&gt; necesito &lt;una experiencia multimedia que me mantenga motivado por medio de animaciones, barras de progreso, puntajes, tabla de ranking&gt; para &lt;evitar que la actividad sea monótona; y que se pueda fortalecer el aprendizaje por medio del juego&gt;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3D22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2.1.1 </w:t>
            </w:r>
            <w:r w:rsidRPr="00313C38">
              <w:rPr>
                <w:rFonts w:ascii="Arial" w:eastAsia="Times New Roman" w:hAnsi="Arial" w:cs="Arial"/>
                <w:color w:val="000000"/>
                <w:lang w:eastAsia="es-CO"/>
              </w:rPr>
              <w:t>Como &lt;estudiante&gt; necesito &lt;que se me muestre una barra de progreso, así como también, al finalizar la experiencia visualizar un ranking con el puntaje que obtuve yo y mis demás compañeros&gt; con el fin &lt;de conocer en qué parte del juego estoy, y en qué posición me encuentro comparado con mis compañeros&gt;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9D13C4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B01D55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062663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7CBF7D05" w14:textId="77777777" w:rsidTr="005C2E0B">
        <w:tblPrEx>
          <w:tblW w:w="0" w:type="auto"/>
          <w:tblCellMar>
            <w:top w:w="15" w:type="dxa"/>
            <w:left w:w="15" w:type="dxa"/>
            <w:bottom w:w="15" w:type="dxa"/>
            <w:right w:w="15" w:type="dxa"/>
          </w:tblCellMar>
          <w:tblPrExChange w:id="129" w:author="Andres Fernando Solano Alegria" w:date="2022-03-04T09:37:00Z">
            <w:tblPrEx>
              <w:tblW w:w="0" w:type="auto"/>
              <w:tblCellMar>
                <w:top w:w="15" w:type="dxa"/>
                <w:left w:w="15" w:type="dxa"/>
                <w:bottom w:w="15" w:type="dxa"/>
                <w:right w:w="15" w:type="dxa"/>
              </w:tblCellMar>
            </w:tblPrEx>
          </w:tblPrExChange>
        </w:tblPrEx>
        <w:trPr>
          <w:trHeight w:val="5745"/>
          <w:trPrChange w:id="130" w:author="Andres Fernando Solano Alegria" w:date="2022-03-04T09:37:00Z">
            <w:trPr>
              <w:gridAfter w:val="0"/>
              <w:trHeight w:val="5745"/>
            </w:trPr>
          </w:trPrChange>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31"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109F011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2.2 </w:t>
            </w:r>
            <w:r w:rsidRPr="00313C38">
              <w:rPr>
                <w:rFonts w:ascii="Arial" w:eastAsia="Times New Roman" w:hAnsi="Arial" w:cs="Arial"/>
                <w:color w:val="000000"/>
                <w:lang w:eastAsia="es-CO"/>
              </w:rPr>
              <w:t>Como &lt;estudiante&gt; necesito &lt;que la experiencia cuente con mecanismos de gamificación&gt; para &lt;promover que siga usando 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32"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tcPrChange>
          </w:tcPr>
          <w:p w14:paraId="3EF8ED4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2.2.1 </w:t>
            </w:r>
            <w:r w:rsidRPr="00313C38">
              <w:rPr>
                <w:rFonts w:ascii="Arial" w:eastAsia="Times New Roman" w:hAnsi="Arial" w:cs="Arial"/>
                <w:color w:val="000000"/>
                <w:lang w:eastAsia="es-CO"/>
              </w:rPr>
              <w:t>Como &lt;estudiante&gt; necesito &lt;que la experiencia multimedia cuente con barras de progreso que me muestre todo lo que he realizado y lo que me falta por hacer, también deberá mostrarme al finalizar la experiencia, una tabla de ranking con mi puntaje obtenido y también el puntaje obtenido por mis compañeros&gt;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Change w:id="133"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tcPrChange>
          </w:tcPr>
          <w:p w14:paraId="6EB379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34"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763CE95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2.2.2</w:t>
            </w:r>
            <w:r w:rsidRPr="00313C38">
              <w:rPr>
                <w:rFonts w:ascii="Arial" w:eastAsia="Times New Roman" w:hAnsi="Arial" w:cs="Arial"/>
                <w:color w:val="000000"/>
                <w:lang w:eastAsia="es-CO"/>
              </w:rPr>
              <w:t xml:space="preserve"> Como &lt;estudiante&gt; necesito &lt;que haya una actividad en el salón de clase&gt; para &lt;pasar al siguiente nivel y así promover que se siga usando 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35"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19D0DD1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0F61F480" w14:textId="77777777" w:rsidTr="00313C38">
        <w:trPr>
          <w:trHeight w:val="37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2C20B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 xml:space="preserve">HU 2.3 </w:t>
            </w:r>
            <w:r w:rsidRPr="00313C38">
              <w:rPr>
                <w:rFonts w:ascii="Arial" w:eastAsia="Times New Roman" w:hAnsi="Arial" w:cs="Arial"/>
                <w:color w:val="000000"/>
                <w:lang w:eastAsia="es-CO"/>
              </w:rPr>
              <w:t>Como</w:t>
            </w:r>
          </w:p>
          <w:p w14:paraId="0CEF64D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&lt;estudiante&gt;</w:t>
            </w:r>
          </w:p>
          <w:p w14:paraId="56FC88E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necesito &lt;que</w:t>
            </w:r>
          </w:p>
          <w:p w14:paraId="311E2A3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experiencia</w:t>
            </w:r>
          </w:p>
          <w:p w14:paraId="6D456CD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me brinde</w:t>
            </w:r>
          </w:p>
          <w:p w14:paraId="1B6C980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retroalimentación de las</w:t>
            </w:r>
          </w:p>
          <w:p w14:paraId="3010C8A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decisiones que</w:t>
            </w:r>
          </w:p>
          <w:p w14:paraId="0EEEFB3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realizó&gt; para</w:t>
            </w:r>
          </w:p>
          <w:p w14:paraId="01288EE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&lt;tener</w:t>
            </w:r>
          </w:p>
          <w:p w14:paraId="0BFEFB8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conocimiento</w:t>
            </w:r>
          </w:p>
          <w:p w14:paraId="50051C9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 si la</w:t>
            </w:r>
          </w:p>
          <w:p w14:paraId="6F261C4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decisión que</w:t>
            </w:r>
          </w:p>
          <w:p w14:paraId="24172B3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tomé fue la</w:t>
            </w:r>
          </w:p>
          <w:p w14:paraId="27E237B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correcta&gt;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F898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2.3.1 </w:t>
            </w:r>
            <w:r w:rsidRPr="00313C38">
              <w:rPr>
                <w:rFonts w:ascii="Arial" w:eastAsia="Times New Roman" w:hAnsi="Arial" w:cs="Arial"/>
                <w:color w:val="000000"/>
                <w:lang w:eastAsia="es-CO"/>
              </w:rPr>
              <w:t>Como &lt;estudiante&gt; necesito &lt;que la experiencia me brinde retroalimentación en cada una de las acciones que realice&gt; con el fin &lt;de no perderme y también para enterarme, de, si las operaciones que hago están correctas o no&gt;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CB95B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2.3.2 </w:t>
            </w:r>
            <w:r w:rsidRPr="00313C38">
              <w:rPr>
                <w:rFonts w:ascii="Arial" w:eastAsia="Times New Roman" w:hAnsi="Arial" w:cs="Arial"/>
                <w:color w:val="000000"/>
                <w:lang w:eastAsia="es-CO"/>
              </w:rPr>
              <w:t>Como &lt;estudiante&gt; necesito &lt;que la experiencia cuente con un asistente virtual&gt; para que &lt;me guíe durante el recorrido de la experiencia, y me explique el paso a paso para desarrollar las actividades&gt;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3ABA7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2.3.3</w:t>
            </w:r>
            <w:r w:rsidRPr="00313C38">
              <w:rPr>
                <w:rFonts w:ascii="Arial" w:eastAsia="Times New Roman" w:hAnsi="Arial" w:cs="Arial"/>
                <w:color w:val="000000"/>
                <w:lang w:eastAsia="es-CO"/>
              </w:rPr>
              <w:t xml:space="preserve"> Como &lt;estudiante&gt; necesito &lt;que la experiencia me brinde retroalimentación visual en cada una de las acciones que realice&gt; con el fin &lt;de enterarme si estoy entendiendo las operaciones que resuelvo&gt;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C1010D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33B79538" w14:textId="77777777" w:rsidTr="005C2E0B">
        <w:tblPrEx>
          <w:tblW w:w="0" w:type="auto"/>
          <w:tblCellMar>
            <w:top w:w="15" w:type="dxa"/>
            <w:left w:w="15" w:type="dxa"/>
            <w:bottom w:w="15" w:type="dxa"/>
            <w:right w:w="15" w:type="dxa"/>
          </w:tblCellMar>
          <w:tblPrExChange w:id="136" w:author="Andres Fernando Solano Alegria" w:date="2022-03-04T09:37:00Z">
            <w:tblPrEx>
              <w:tblW w:w="0" w:type="auto"/>
              <w:tblCellMar>
                <w:top w:w="15" w:type="dxa"/>
                <w:left w:w="15" w:type="dxa"/>
                <w:bottom w:w="15" w:type="dxa"/>
                <w:right w:w="15" w:type="dxa"/>
              </w:tblCellMar>
            </w:tblPrEx>
          </w:tblPrExChange>
        </w:tblPrEx>
        <w:trPr>
          <w:trHeight w:val="3000"/>
          <w:trPrChange w:id="137" w:author="Andres Fernando Solano Alegria" w:date="2022-03-04T09:37:00Z">
            <w:trPr>
              <w:gridAfter w:val="0"/>
              <w:trHeight w:val="3780"/>
            </w:trPr>
          </w:trPrChange>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38"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tcPrChange>
          </w:tcPr>
          <w:p w14:paraId="3BED8C9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3.1 </w:t>
            </w:r>
            <w:r w:rsidRPr="00313C38">
              <w:rPr>
                <w:rFonts w:ascii="Arial" w:eastAsia="Times New Roman" w:hAnsi="Arial" w:cs="Arial"/>
                <w:color w:val="000000"/>
                <w:lang w:eastAsia="es-CO"/>
              </w:rPr>
              <w:t>Como &lt;estudiante&gt; necesito &lt;una experiencia multimedia que integre imágenes 2D, videos, modelos 3D y animaciones&gt; para &lt;sentirme inmerso en la experiencia&gt;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39"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tcPrChange>
          </w:tcPr>
          <w:p w14:paraId="23368E1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3.1.1 </w:t>
            </w:r>
            <w:r w:rsidRPr="00313C38">
              <w:rPr>
                <w:rFonts w:ascii="Arial" w:eastAsia="Times New Roman" w:hAnsi="Arial" w:cs="Arial"/>
                <w:color w:val="000000"/>
                <w:lang w:eastAsia="es-CO"/>
              </w:rPr>
              <w:t>Como &lt;estudiante&gt; necesito que &lt;que la representación que integre imágenes 2D, videos, modelos 3D y animaciones sea en tiempo real&gt; para &lt;que me facilite el proceso de inmersión en la experiencia&gt;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40"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7EF6B68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41"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59C5BB5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42"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11B04E4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5751DAC0" w14:textId="77777777" w:rsidTr="00313C38">
        <w:trPr>
          <w:trHeight w:val="37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E44B4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3.2 </w:t>
            </w:r>
            <w:r w:rsidRPr="00313C38">
              <w:rPr>
                <w:rFonts w:ascii="Arial" w:eastAsia="Times New Roman" w:hAnsi="Arial" w:cs="Arial"/>
                <w:color w:val="000000"/>
                <w:lang w:eastAsia="es-CO"/>
              </w:rPr>
              <w:t>Como &lt;estudiante&gt; necesito &lt;una experiencia multimedia&gt; que me &lt;permita realizar la experiencia de forma grupal&gt; para que &lt;ayuden a sentirme más</w:t>
            </w:r>
          </w:p>
          <w:p w14:paraId="6527C22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motivado y a que interactúe más con mis demás compañeros&gt;</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hideMark/>
          </w:tcPr>
          <w:p w14:paraId="414FF4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1799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3.2.1 </w:t>
            </w:r>
            <w:r w:rsidRPr="00313C38">
              <w:rPr>
                <w:rFonts w:ascii="Arial" w:eastAsia="Times New Roman" w:hAnsi="Arial" w:cs="Arial"/>
                <w:color w:val="000000"/>
                <w:lang w:eastAsia="es-CO"/>
              </w:rPr>
              <w:t>Como &lt;estudiante&gt; necesito &lt;que la experiencia me permite llevar a cabo la experiencia de forma grupal&gt; principalmente &lt;para que me ayude a sentirme motivado y a mejorar mis relaciones interpersonales&gt;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35224E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15F126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1F27A957" w14:textId="77777777" w:rsidTr="00313C38">
        <w:trPr>
          <w:trHeight w:val="39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41CFB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 4.1</w:t>
            </w:r>
            <w:r w:rsidRPr="00313C38">
              <w:rPr>
                <w:rFonts w:ascii="Arial" w:eastAsia="Times New Roman" w:hAnsi="Arial" w:cs="Arial"/>
                <w:color w:val="000000"/>
                <w:lang w:eastAsia="es-CO"/>
              </w:rPr>
              <w:t xml:space="preserve"> Como &lt;estudiante&gt; necesito &lt;una experiencia multimedia&gt; que me permita &lt;tener objetos físicos que tengan interacción en el entorno virtual&gt; para así &lt;poder realizar todas las actividades propuestas por la experiencia&gt;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CA82C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4.1.1</w:t>
            </w:r>
            <w:r w:rsidRPr="00313C38">
              <w:rPr>
                <w:rFonts w:ascii="Arial" w:eastAsia="Times New Roman" w:hAnsi="Arial" w:cs="Arial"/>
                <w:color w:val="000000"/>
                <w:lang w:eastAsia="es-CO"/>
              </w:rPr>
              <w:t xml:space="preserve"> Como &lt;estudiante&gt; necesito &lt;que la experiencia multimedia, cuente con 30 fichas tipo cartas cada una debe medir 9 cm por 6 cm y dos tapetes de 1,8 metros por 1,8 metros&gt; para &lt;poder realizar las divisiones en cada uno de los niveles&gt;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7403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4.1.2 </w:t>
            </w:r>
            <w:r w:rsidRPr="00313C38">
              <w:rPr>
                <w:rFonts w:ascii="Arial" w:eastAsia="Times New Roman" w:hAnsi="Arial" w:cs="Arial"/>
                <w:color w:val="000000"/>
                <w:lang w:eastAsia="es-CO"/>
              </w:rPr>
              <w:t>Como &lt;estudiante&gt; necesito &lt;que las fichas tengan impreso los números del 0 al 9, y se repitan tres veces, y los tapetes deben tener impreso un corral de conejos y otro de caballos&gt; para &lt;poder realizar las divisiones aritméticas&gt;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638565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A558DA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7A97EB7" w14:textId="77777777" w:rsidTr="00313C38">
        <w:trPr>
          <w:trHeight w:val="39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98438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4.2</w:t>
            </w:r>
            <w:r w:rsidRPr="00313C38">
              <w:rPr>
                <w:rFonts w:ascii="Arial" w:eastAsia="Times New Roman" w:hAnsi="Arial" w:cs="Arial"/>
                <w:color w:val="000000"/>
                <w:lang w:eastAsia="es-CO"/>
              </w:rPr>
              <w:t xml:space="preserve"> </w:t>
            </w:r>
            <w:r w:rsidRPr="00313C38">
              <w:rPr>
                <w:rFonts w:ascii="Arial" w:eastAsia="Times New Roman" w:hAnsi="Arial" w:cs="Arial"/>
                <w:color w:val="000000"/>
                <w:sz w:val="20"/>
                <w:szCs w:val="20"/>
                <w:shd w:val="clear" w:color="auto" w:fill="FFFFFF"/>
                <w:lang w:eastAsia="es-CO"/>
              </w:rPr>
              <w:t>Como &lt;estudiante&gt; necesito &lt;que todos los elementos físicos que vayan a ser usados en la experiencia, sean elaborados con materiales reciclables&gt; para que &lt;el sistema sea amigable con el medio ambiente&gt;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F6257A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AC84B9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109087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295CB6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2BCD0771" w14:textId="77777777" w:rsidTr="005C2E0B">
        <w:tblPrEx>
          <w:tblW w:w="0" w:type="auto"/>
          <w:tblCellMar>
            <w:top w:w="15" w:type="dxa"/>
            <w:left w:w="15" w:type="dxa"/>
            <w:bottom w:w="15" w:type="dxa"/>
            <w:right w:w="15" w:type="dxa"/>
          </w:tblCellMar>
          <w:tblPrExChange w:id="143" w:author="Andres Fernando Solano Alegria" w:date="2022-03-04T09:37:00Z">
            <w:tblPrEx>
              <w:tblW w:w="0" w:type="auto"/>
              <w:tblCellMar>
                <w:top w:w="15" w:type="dxa"/>
                <w:left w:w="15" w:type="dxa"/>
                <w:bottom w:w="15" w:type="dxa"/>
                <w:right w:w="15" w:type="dxa"/>
              </w:tblCellMar>
            </w:tblPrEx>
          </w:tblPrExChange>
        </w:tblPrEx>
        <w:trPr>
          <w:trHeight w:val="2917"/>
          <w:trPrChange w:id="144" w:author="Andres Fernando Solano Alegria" w:date="2022-03-04T09:37:00Z">
            <w:trPr>
              <w:gridAfter w:val="0"/>
              <w:trHeight w:val="5310"/>
            </w:trPr>
          </w:trPrChange>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45"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6C6F31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HU5.1</w:t>
            </w:r>
            <w:r w:rsidRPr="00313C38">
              <w:rPr>
                <w:rFonts w:ascii="Arial" w:eastAsia="Times New Roman" w:hAnsi="Arial" w:cs="Arial"/>
                <w:color w:val="000000"/>
                <w:lang w:eastAsia="es-CO"/>
              </w:rPr>
              <w:t xml:space="preserve"> Como &lt;docente&gt; necesito &lt;una experiencia multimedia&gt; que &lt;permita complementar la explicación realizada en el aula de clase a mis estudiantes, por medio de un contenido multimedia (Videos, imágenes 2D y modelados 3D&gt;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46"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tcPrChange>
          </w:tcPr>
          <w:p w14:paraId="00BEB7D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HU 5.1.1</w:t>
            </w:r>
            <w:r w:rsidRPr="00313C38">
              <w:rPr>
                <w:rFonts w:ascii="Arial" w:eastAsia="Times New Roman" w:hAnsi="Arial" w:cs="Arial"/>
                <w:color w:val="000000"/>
                <w:lang w:eastAsia="es-CO"/>
              </w:rPr>
              <w:t xml:space="preserve"> Como &lt;docente&gt; necesito &lt;que los animales (caballos y conejos) impresos en los dos tapetes, se muestran en realidad aumentada, así como los números que están impresos en cada una de las fichas&gt; para &lt;que le genere más inversión a mis estudiantes a la hora de utilizar el sistema&gt;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Change w:id="147"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hideMark/>
              </w:tcPr>
            </w:tcPrChange>
          </w:tcPr>
          <w:p w14:paraId="2F9F45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48"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0C3E6CB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49"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51DD247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183AD0B3" w14:textId="77777777" w:rsidTr="005C2E0B">
        <w:tblPrEx>
          <w:tblW w:w="0" w:type="auto"/>
          <w:tblCellMar>
            <w:top w:w="15" w:type="dxa"/>
            <w:left w:w="15" w:type="dxa"/>
            <w:bottom w:w="15" w:type="dxa"/>
            <w:right w:w="15" w:type="dxa"/>
          </w:tblCellMar>
          <w:tblPrExChange w:id="150" w:author="Andres Fernando Solano Alegria" w:date="2022-03-04T09:37:00Z">
            <w:tblPrEx>
              <w:tblW w:w="0" w:type="auto"/>
              <w:tblCellMar>
                <w:top w:w="15" w:type="dxa"/>
                <w:left w:w="15" w:type="dxa"/>
                <w:bottom w:w="15" w:type="dxa"/>
                <w:right w:w="15" w:type="dxa"/>
              </w:tblCellMar>
            </w:tblPrEx>
          </w:tblPrExChange>
        </w:tblPrEx>
        <w:trPr>
          <w:trHeight w:val="3059"/>
          <w:trPrChange w:id="151" w:author="Andres Fernando Solano Alegria" w:date="2022-03-04T09:37:00Z">
            <w:trPr>
              <w:gridAfter w:val="0"/>
              <w:trHeight w:val="4650"/>
            </w:trPr>
          </w:trPrChange>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52"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tcPrChange>
          </w:tcPr>
          <w:p w14:paraId="73A3552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HU5.2</w:t>
            </w:r>
            <w:r w:rsidRPr="00313C38">
              <w:rPr>
                <w:rFonts w:ascii="Arial" w:eastAsia="Times New Roman" w:hAnsi="Arial" w:cs="Arial"/>
                <w:color w:val="000000"/>
                <w:lang w:eastAsia="es-CO"/>
              </w:rPr>
              <w:t xml:space="preserve"> Como &lt;docente&gt; necesito &lt;una experiencia multimedia&gt; que me &lt;brinde la oportunidad de interactuar con mis estudiantes mientras hacen uso del 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53"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5C07014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 5.2.1 </w:t>
            </w:r>
            <w:r w:rsidRPr="00313C38">
              <w:rPr>
                <w:rFonts w:ascii="Arial" w:eastAsia="Times New Roman" w:hAnsi="Arial" w:cs="Arial"/>
                <w:color w:val="000000"/>
                <w:lang w:eastAsia="es-CO"/>
              </w:rPr>
              <w:t>Como &lt;docente&gt; necesito &lt;una experiencia multimedia&gt; que &lt;al finalizar la experiencia me permite visualizar el ranking de los estudiantes, con sus respectivos puntajes obtenidos durante la experiencia&gt;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54"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13C9C71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55"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3EE8325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Change w:id="156" w:author="Andres Fernando Solano Alegria" w:date="2022-03-04T09:37:00Z">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6CE13F0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w:t>
            </w:r>
          </w:p>
        </w:tc>
      </w:tr>
      <w:tr w:rsidR="00313C38" w:rsidRPr="00313C38" w14:paraId="09727C11" w14:textId="77777777" w:rsidTr="00313C38">
        <w:trPr>
          <w:trHeight w:val="70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65138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HU5.3 </w:t>
            </w:r>
            <w:commentRangeStart w:id="157"/>
            <w:r w:rsidRPr="00313C38">
              <w:rPr>
                <w:rFonts w:ascii="Arial" w:eastAsia="Times New Roman" w:hAnsi="Arial" w:cs="Arial"/>
                <w:color w:val="000000"/>
                <w:lang w:eastAsia="es-CO"/>
              </w:rPr>
              <w:t xml:space="preserve">Como </w:t>
            </w:r>
            <w:commentRangeEnd w:id="157"/>
            <w:r w:rsidR="005C2E0B">
              <w:rPr>
                <w:rStyle w:val="Refdecomentario"/>
              </w:rPr>
              <w:commentReference w:id="157"/>
            </w:r>
            <w:r w:rsidRPr="00313C38">
              <w:rPr>
                <w:rFonts w:ascii="Arial" w:eastAsia="Times New Roman" w:hAnsi="Arial" w:cs="Arial"/>
                <w:color w:val="000000"/>
                <w:lang w:eastAsia="es-CO"/>
              </w:rPr>
              <w:t>&lt;docente&gt; necesito &lt;una experiencia multimedia&gt; en el cual &lt;sus componentes físicos no representen un peligro para la integridad de mis estudiantes&gt;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7AA29B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60EE98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521EC1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16ACE2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bl>
    <w:p w14:paraId="080E54D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28DAA76F" w14:textId="77777777" w:rsidR="00313C38" w:rsidRPr="00313C38" w:rsidRDefault="00313C38" w:rsidP="004E7CF5">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La tabla 5, presenta definición de criterios de validación para las historias de usuario de alta prioridad.</w:t>
      </w:r>
    </w:p>
    <w:p w14:paraId="67561E8B" w14:textId="77777777" w:rsidR="004E7CF5" w:rsidRDefault="004E7CF5" w:rsidP="004E7CF5">
      <w:pPr>
        <w:pStyle w:val="Descripcin"/>
        <w:keepNext/>
      </w:pPr>
      <w:bookmarkStart w:id="158" w:name="_Toc97046879"/>
      <w:r>
        <w:lastRenderedPageBreak/>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5</w:t>
      </w:r>
      <w:r w:rsidR="00495117">
        <w:rPr>
          <w:noProof/>
        </w:rPr>
        <w:fldChar w:fldCharType="end"/>
      </w:r>
      <w:r>
        <w:t xml:space="preserve"> Criterios de validación nivel de prioridad muy alta para las historias de usuario</w:t>
      </w:r>
      <w:bookmarkEnd w:id="158"/>
    </w:p>
    <w:tbl>
      <w:tblPr>
        <w:tblW w:w="0" w:type="auto"/>
        <w:tblCellMar>
          <w:top w:w="15" w:type="dxa"/>
          <w:left w:w="15" w:type="dxa"/>
          <w:bottom w:w="15" w:type="dxa"/>
          <w:right w:w="15" w:type="dxa"/>
        </w:tblCellMar>
        <w:tblLook w:val="04A0" w:firstRow="1" w:lastRow="0" w:firstColumn="1" w:lastColumn="0" w:noHBand="0" w:noVBand="1"/>
        <w:tblPrChange w:id="159" w:author="Andres Fernando Solano Alegria" w:date="2022-03-04T09:39:00Z">
          <w:tblPr>
            <w:tblW w:w="0" w:type="auto"/>
            <w:tblCellMar>
              <w:top w:w="15" w:type="dxa"/>
              <w:left w:w="15" w:type="dxa"/>
              <w:bottom w:w="15" w:type="dxa"/>
              <w:right w:w="15" w:type="dxa"/>
            </w:tblCellMar>
            <w:tblLook w:val="04A0" w:firstRow="1" w:lastRow="0" w:firstColumn="1" w:lastColumn="0" w:noHBand="0" w:noVBand="1"/>
          </w:tblPr>
        </w:tblPrChange>
      </w:tblPr>
      <w:tblGrid>
        <w:gridCol w:w="2023"/>
        <w:gridCol w:w="1745"/>
        <w:gridCol w:w="2024"/>
        <w:gridCol w:w="1515"/>
        <w:gridCol w:w="1515"/>
        <w:tblGridChange w:id="160">
          <w:tblGrid>
            <w:gridCol w:w="2023"/>
            <w:gridCol w:w="1745"/>
            <w:gridCol w:w="2024"/>
            <w:gridCol w:w="1515"/>
            <w:gridCol w:w="1515"/>
          </w:tblGrid>
        </w:tblGridChange>
      </w:tblGrid>
      <w:tr w:rsidR="00313C38" w:rsidRPr="00313C38" w14:paraId="6DCAC840" w14:textId="77777777" w:rsidTr="000B7A26">
        <w:trPr>
          <w:trHeight w:val="315"/>
          <w:tblHeader/>
          <w:trPrChange w:id="161" w:author="Andres Fernando Solano Alegria" w:date="2022-03-04T09:39:00Z">
            <w:trPr>
              <w:trHeight w:val="315"/>
            </w:trPr>
          </w:trPrChange>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Change w:id="162"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6DDEB6CD" w14:textId="77777777" w:rsidR="00313C38" w:rsidRPr="00313C38" w:rsidRDefault="00313C38">
            <w:pPr>
              <w:spacing w:after="0" w:line="240" w:lineRule="auto"/>
              <w:jc w:val="center"/>
              <w:rPr>
                <w:rFonts w:ascii="Arial" w:eastAsia="Times New Roman" w:hAnsi="Arial" w:cs="Arial"/>
                <w:lang w:eastAsia="es-CO"/>
              </w:rPr>
              <w:pPrChange w:id="163" w:author="Andres Fernando Solano Alegria" w:date="2022-03-04T09:39:00Z">
                <w:pPr>
                  <w:spacing w:after="0" w:line="240" w:lineRule="auto"/>
                </w:pPr>
              </w:pPrChange>
            </w:pPr>
            <w:r w:rsidRPr="00313C38">
              <w:rPr>
                <w:rFonts w:ascii="Arial" w:eastAsia="Times New Roman" w:hAnsi="Arial" w:cs="Arial"/>
                <w:b/>
                <w:bCs/>
                <w:color w:val="000000"/>
                <w:lang w:eastAsia="es-CO"/>
              </w:rPr>
              <w:t>Historias de usuario</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hideMark/>
            <w:tcPrChange w:id="164" w:author="Andres Fernando Solano Alegria" w:date="2022-03-04T09:39:00Z">
              <w:tcPr>
                <w:tcW w:w="0" w:type="auto"/>
                <w:gridSpan w:val="4"/>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tcPrChange>
          </w:tcPr>
          <w:p w14:paraId="1417BD6D" w14:textId="77777777" w:rsidR="00313C38" w:rsidRPr="00313C38" w:rsidRDefault="00313C38">
            <w:pPr>
              <w:spacing w:after="0" w:line="240" w:lineRule="auto"/>
              <w:jc w:val="center"/>
              <w:rPr>
                <w:rFonts w:ascii="Arial" w:eastAsia="Times New Roman" w:hAnsi="Arial" w:cs="Arial"/>
                <w:lang w:eastAsia="es-CO"/>
              </w:rPr>
              <w:pPrChange w:id="165" w:author="Andres Fernando Solano Alegria" w:date="2022-03-04T09:39:00Z">
                <w:pPr>
                  <w:spacing w:after="0" w:line="240" w:lineRule="auto"/>
                </w:pPr>
              </w:pPrChange>
            </w:pPr>
            <w:r w:rsidRPr="00313C38">
              <w:rPr>
                <w:rFonts w:ascii="Arial" w:eastAsia="Times New Roman" w:hAnsi="Arial" w:cs="Arial"/>
                <w:b/>
                <w:bCs/>
                <w:color w:val="000000"/>
                <w:lang w:eastAsia="es-CO"/>
              </w:rPr>
              <w:t>Criterios de validación</w:t>
            </w:r>
          </w:p>
        </w:tc>
      </w:tr>
      <w:tr w:rsidR="00313C38" w:rsidRPr="00313C38" w14:paraId="76F98C7D" w14:textId="77777777" w:rsidTr="00313C38">
        <w:trPr>
          <w:trHeight w:val="29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712E4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1.1.1</w:t>
            </w:r>
            <w:r w:rsidRPr="00313C38">
              <w:rPr>
                <w:rFonts w:ascii="Arial" w:eastAsia="Times New Roman" w:hAnsi="Arial" w:cs="Arial"/>
                <w:color w:val="000000"/>
                <w:lang w:eastAsia="es-CO"/>
              </w:rPr>
              <w:t xml:space="preserve"> Como &lt;estudiante&gt; necesito &lt;que los animales (caballos y conejos) impresos en los dos tapetes, se muestren en realidad aumentada, así como los números que están impresos en cada una de las fichas&gt; para &lt;que me genere más inmersión a la hora de utilizar el 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09D493"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1: Durante </w:t>
            </w:r>
            <w:r w:rsidRPr="00313C38">
              <w:rPr>
                <w:rFonts w:ascii="Arial" w:eastAsia="Times New Roman" w:hAnsi="Arial" w:cs="Arial"/>
                <w:color w:val="000000"/>
                <w:lang w:eastAsia="es-CO"/>
              </w:rPr>
              <w:t xml:space="preserve">la mitad experiencia multimedia Dado que se necesita combinar la parte física y virtual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manipule cada uno de los objetos físicos</w:t>
            </w:r>
            <w:r w:rsidRPr="00313C38">
              <w:rPr>
                <w:rFonts w:ascii="Arial" w:eastAsia="Times New Roman" w:hAnsi="Arial" w:cs="Arial"/>
                <w:b/>
                <w:bCs/>
                <w:color w:val="000000"/>
                <w:lang w:eastAsia="es-CO"/>
              </w:rPr>
              <w:t xml:space="preserve"> Entonces</w:t>
            </w:r>
            <w:r w:rsidRPr="00313C38">
              <w:rPr>
                <w:rFonts w:ascii="Arial" w:eastAsia="Times New Roman" w:hAnsi="Arial" w:cs="Arial"/>
                <w:color w:val="000000"/>
                <w:lang w:eastAsia="es-CO"/>
              </w:rPr>
              <w:t xml:space="preserve"> el usuario podrá tener una experiencia más inmersiva y real al momento de interactuar con los tapetes y los animales conocidos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2D09BB"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Para el nivel 1:</w:t>
            </w:r>
            <w:r w:rsidRPr="00313C38">
              <w:rPr>
                <w:rFonts w:ascii="Arial" w:eastAsia="Times New Roman" w:hAnsi="Arial" w:cs="Arial"/>
                <w:color w:val="000000"/>
                <w:lang w:eastAsia="es-CO"/>
              </w:rPr>
              <w:t xml:space="preserve"> Se deben mostrar los conejos en realidad aumentada Debe haber un tapete únicamente para el nivel uno El tapete para el nivel uno debe tener impresa la ilustración de los conejos ambientado en una granja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DB2E5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Para el nivel 1:</w:t>
            </w:r>
            <w:r w:rsidRPr="00313C38">
              <w:rPr>
                <w:rFonts w:ascii="Arial" w:eastAsia="Times New Roman" w:hAnsi="Arial" w:cs="Arial"/>
                <w:color w:val="000000"/>
                <w:lang w:eastAsia="es-CO"/>
              </w:rPr>
              <w:t xml:space="preserve"> Se deben mostrar los caballos en realidad aumentada. Debe haber un tapete para el nivel dos, diferente al del nivel uno. El tapete para el nivel uno debe tener impresa la ilustración de los caballos ambientado en una granja.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8E810B"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3F5D75A8" w14:textId="77777777" w:rsidTr="00313C38">
        <w:trPr>
          <w:trHeight w:val="24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8F7D3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1.1.2 </w:t>
            </w:r>
            <w:r w:rsidRPr="00313C38">
              <w:rPr>
                <w:rFonts w:ascii="Arial" w:eastAsia="Times New Roman" w:hAnsi="Arial" w:cs="Arial"/>
                <w:color w:val="000000"/>
                <w:lang w:eastAsia="es-CO"/>
              </w:rPr>
              <w:t>Como &lt;estudiante&gt; necesito &lt;que la experiencia tenga una riqueza mayormente visual y sin audio&gt; pues &lt;por mi condición de sordera total, aprovecho principalmente el sentido de la vista&gt;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C4614E"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1: Durante </w:t>
            </w:r>
            <w:r w:rsidRPr="00313C38">
              <w:rPr>
                <w:rFonts w:ascii="Arial" w:eastAsia="Times New Roman" w:hAnsi="Arial" w:cs="Arial"/>
                <w:color w:val="000000"/>
                <w:lang w:eastAsia="es-CO"/>
              </w:rPr>
              <w:t>la experiencia multimedia</w:t>
            </w:r>
            <w:r w:rsidRPr="00313C38">
              <w:rPr>
                <w:rFonts w:ascii="Arial" w:eastAsia="Times New Roman" w:hAnsi="Arial" w:cs="Arial"/>
                <w:b/>
                <w:bCs/>
                <w:color w:val="000000"/>
                <w:lang w:eastAsia="es-CO"/>
              </w:rPr>
              <w:t xml:space="preserve"> Dado </w:t>
            </w:r>
            <w:r w:rsidRPr="00313C38">
              <w:rPr>
                <w:rFonts w:ascii="Arial" w:eastAsia="Times New Roman" w:hAnsi="Arial" w:cs="Arial"/>
                <w:color w:val="000000"/>
                <w:lang w:eastAsia="es-CO"/>
              </w:rPr>
              <w:t>que hay que aprovechar al máximo el sentido de la vista</w:t>
            </w:r>
            <w:r w:rsidRPr="00313C38">
              <w:rPr>
                <w:rFonts w:ascii="Arial" w:eastAsia="Times New Roman" w:hAnsi="Arial" w:cs="Arial"/>
                <w:b/>
                <w:bCs/>
                <w:color w:val="000000"/>
                <w:lang w:eastAsia="es-CO"/>
              </w:rPr>
              <w:t xml:space="preserve"> Cuando </w:t>
            </w:r>
            <w:r w:rsidRPr="00313C38">
              <w:rPr>
                <w:rFonts w:ascii="Arial" w:eastAsia="Times New Roman" w:hAnsi="Arial" w:cs="Arial"/>
                <w:color w:val="000000"/>
                <w:lang w:eastAsia="es-CO"/>
              </w:rPr>
              <w:t xml:space="preserve">el usuario manipule cada uno de los objetos físicos que finalmente pasan a ser virtuales durante la experiencia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 xml:space="preserve">el usuario podrá complementar sus conocimientos mediante una experiencia </w:t>
            </w:r>
            <w:r w:rsidRPr="00313C38">
              <w:rPr>
                <w:rFonts w:ascii="Arial" w:eastAsia="Times New Roman" w:hAnsi="Arial" w:cs="Arial"/>
                <w:color w:val="000000"/>
                <w:lang w:eastAsia="es-CO"/>
              </w:rPr>
              <w:lastRenderedPageBreak/>
              <w:t>visualmente atractiva.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D5C681"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color w:val="000000"/>
                <w:lang w:eastAsia="es-CO"/>
              </w:rPr>
              <w:lastRenderedPageBreak/>
              <w:t>Se debe mostrar un instructivo de cómo hacer uso del sistema cuando el usuario ejecute el aplicativo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CFC30"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36F30"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17B70C30" w14:textId="77777777" w:rsidTr="00313C38">
        <w:trPr>
          <w:trHeight w:val="26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777330"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1.1.3 Como </w:t>
            </w:r>
            <w:r w:rsidRPr="00313C38">
              <w:rPr>
                <w:rFonts w:ascii="Arial" w:eastAsia="Times New Roman" w:hAnsi="Arial" w:cs="Arial"/>
                <w:color w:val="000000"/>
                <w:lang w:eastAsia="es-CO"/>
              </w:rPr>
              <w:t>&lt;estudiante&gt; necesito &lt;que la experiencia cuente con un asistente virtual que me vaya explicando en lenguaje de señas todo lo que debo realizar; y también que se me muestre un cuadro con texto escrito de lo que tengo que hacer&gt;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8AEB61"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1: Durante </w:t>
            </w:r>
            <w:r w:rsidRPr="00313C38">
              <w:rPr>
                <w:rFonts w:ascii="Arial" w:eastAsia="Times New Roman" w:hAnsi="Arial" w:cs="Arial"/>
                <w:color w:val="000000"/>
                <w:lang w:eastAsia="es-CO"/>
              </w:rPr>
              <w:t>toda la experiencia Dado que hay que aprovechar al máximo el sentido de la vista</w:t>
            </w:r>
            <w:r w:rsidRPr="00313C38">
              <w:rPr>
                <w:rFonts w:ascii="Arial" w:eastAsia="Times New Roman" w:hAnsi="Arial" w:cs="Arial"/>
                <w:b/>
                <w:bCs/>
                <w:color w:val="000000"/>
                <w:lang w:eastAsia="es-CO"/>
              </w:rPr>
              <w:t xml:space="preserve"> Cuando </w:t>
            </w:r>
            <w:r w:rsidRPr="00313C38">
              <w:rPr>
                <w:rFonts w:ascii="Arial" w:eastAsia="Times New Roman" w:hAnsi="Arial" w:cs="Arial"/>
                <w:color w:val="000000"/>
                <w:lang w:eastAsia="es-CO"/>
              </w:rPr>
              <w:t>el usuario esté desarrollando la experiencia multimedia y pueda tener una explicación completa de lo que está haciendo</w:t>
            </w:r>
            <w:r w:rsidRPr="00313C38">
              <w:rPr>
                <w:rFonts w:ascii="Arial" w:eastAsia="Times New Roman" w:hAnsi="Arial" w:cs="Arial"/>
                <w:b/>
                <w:bCs/>
                <w:color w:val="000000"/>
                <w:lang w:eastAsia="es-CO"/>
              </w:rPr>
              <w:t xml:space="preserve"> Entonces</w:t>
            </w:r>
            <w:r w:rsidRPr="00313C38">
              <w:rPr>
                <w:rFonts w:ascii="Arial" w:eastAsia="Times New Roman" w:hAnsi="Arial" w:cs="Arial"/>
                <w:color w:val="000000"/>
                <w:lang w:eastAsia="es-CO"/>
              </w:rPr>
              <w:t xml:space="preserve"> el sistema desplegará un asistente virtual que le indicará al usuario cómo emplear la siguiente acción.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74B44B"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562BC"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996B2"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76FC175E" w14:textId="77777777" w:rsidTr="00313C38">
        <w:trPr>
          <w:trHeight w:val="26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5B3D3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1.2.1 </w:t>
            </w:r>
            <w:r w:rsidRPr="00313C38">
              <w:rPr>
                <w:rFonts w:ascii="Arial" w:eastAsia="Times New Roman" w:hAnsi="Arial" w:cs="Arial"/>
                <w:color w:val="000000"/>
                <w:lang w:eastAsia="es-CO"/>
              </w:rPr>
              <w:t>Como &lt;estudiante&gt; necesito &lt;poder seleccionar las fichas que tienen impreso cada uno de los números, para realizar cada una de las divisiones que me presente el 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494905"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la mitad de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poner en práctica lo visto y aprendido durante la clase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w:t>
            </w:r>
            <w:r w:rsidRPr="00313C38">
              <w:rPr>
                <w:rFonts w:ascii="Arial" w:eastAsia="Times New Roman" w:hAnsi="Arial" w:cs="Arial"/>
                <w:color w:val="000000"/>
                <w:lang w:eastAsia="es-CO"/>
              </w:rPr>
              <w:lastRenderedPageBreak/>
              <w:t xml:space="preserve">pueda tener una explicación completa de lo que está haciendo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observar la diferencia de las fichas para así poner a prueba los conocimientos previos de la división aritmética.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301F5"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EF63B"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93AA9"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2E2451AC" w14:textId="77777777" w:rsidTr="00313C38">
        <w:trPr>
          <w:trHeight w:val="34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197745"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2.1.1 </w:t>
            </w:r>
            <w:r w:rsidRPr="00313C38">
              <w:rPr>
                <w:rFonts w:ascii="Arial" w:eastAsia="Times New Roman" w:hAnsi="Arial" w:cs="Arial"/>
                <w:color w:val="000000"/>
                <w:lang w:eastAsia="es-CO"/>
              </w:rPr>
              <w:t>Como &lt;estudiante&gt; necesito &lt;que se me muestre una barra de progreso, así como también, al finalizar la experiencia visualizar un ranking con el puntaje que obtuve yo y mis demás compañeros&gt; con el fin &lt;de conocer en qué parte del juego estoy, y en qué posición me encuentro comparado con mis compañeros&gt;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01714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motivar al usuario durante toda la interacción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antes, durante y después de que el usuario realice las operaciones propuestas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se sentirá más motivado para lograr el objetivo de finalizar la interacción.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646BA4"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25628"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025BC"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32D6CD70" w14:textId="77777777" w:rsidTr="00313C38">
        <w:trPr>
          <w:trHeight w:val="3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5E0C0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HU 2.2.1</w:t>
            </w:r>
            <w:r w:rsidRPr="00313C38">
              <w:rPr>
                <w:rFonts w:ascii="Arial" w:eastAsia="Times New Roman" w:hAnsi="Arial" w:cs="Arial"/>
                <w:color w:val="000000"/>
                <w:lang w:eastAsia="es-CO"/>
              </w:rPr>
              <w:t xml:space="preserve"> Como &lt;estudiante&gt; necesito &lt;que la experiencia multimedia cuente con barras de progreso que me muestre todo lo que he realizado y lo que me falta por hacer, también deberá mostrarme al finalizar la experiencia, una tabla de ranking con mi puntaje obtenido y también el puntaje obtenido por mis compañeros&gt;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011D0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mostrarle al usuario los objetivos que debe alcanzar y también mostrarle en qué parte de la experiencia se encuentra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antes, durante y después de que el usuario realice las operaciones propuestas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se sentirá más cómodo y siempre conocerá en qué parte de la experiencia se encuentra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341E7"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402C6"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AB4730"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5F866328" w14:textId="77777777" w:rsidTr="000B7A26">
        <w:trPr>
          <w:trHeight w:val="1196"/>
          <w:trPrChange w:id="166" w:author="Andres Fernando Solano Alegria" w:date="2022-03-04T09:39:00Z">
            <w:trPr>
              <w:trHeight w:val="2760"/>
            </w:trPr>
          </w:trPrChange>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67"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759402B9"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2.2.2</w:t>
            </w:r>
            <w:r w:rsidRPr="00313C38">
              <w:rPr>
                <w:rFonts w:ascii="Arial" w:eastAsia="Times New Roman" w:hAnsi="Arial" w:cs="Arial"/>
                <w:color w:val="000000"/>
                <w:lang w:eastAsia="es-CO"/>
              </w:rPr>
              <w:t xml:space="preserve"> Como &lt;estudiante&gt; necesito &lt;que haya una actividad en el salón de clase&gt; para &lt;pasar al siguiente nivel y así promover que se siga usando el 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Change w:id="168"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tcPrChange>
          </w:tcPr>
          <w:p w14:paraId="4A396685"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aprovechar al máximo el trabajo en equipo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pueda tener una explicación completa de lo que está haciendo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sistema </w:t>
            </w:r>
            <w:r w:rsidRPr="00313C38">
              <w:rPr>
                <w:rFonts w:ascii="Arial" w:eastAsia="Times New Roman" w:hAnsi="Arial" w:cs="Arial"/>
                <w:color w:val="000000"/>
                <w:lang w:eastAsia="es-CO"/>
              </w:rPr>
              <w:lastRenderedPageBreak/>
              <w:t>mostrará un asistente virtual que le indicará cómo emplear la siguiente acción.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Change w:id="169"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tcPrChange>
          </w:tcPr>
          <w:p w14:paraId="171EEB23"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Change w:id="170"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tcPrChange>
          </w:tcPr>
          <w:p w14:paraId="182F69FF"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Change w:id="171"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tcPrChange>
          </w:tcPr>
          <w:p w14:paraId="6E020BAA"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39744B53" w14:textId="77777777" w:rsidTr="00313C38">
        <w:trPr>
          <w:trHeight w:val="53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96CCA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2.3.1</w:t>
            </w:r>
            <w:r w:rsidRPr="00313C38">
              <w:rPr>
                <w:rFonts w:ascii="Arial" w:eastAsia="Times New Roman" w:hAnsi="Arial" w:cs="Arial"/>
                <w:color w:val="000000"/>
                <w:lang w:eastAsia="es-CO"/>
              </w:rPr>
              <w:t xml:space="preserve"> Como &lt;estudiante&gt; necesito &lt;que la experiencia cuente con un asistente virtual&gt; para que &lt;me guíe durante el recorrido de la experiencia, y me explique el paso a paso para desarrollar las actividades&gt;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36C5D7"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Al comenzar la experiencia multimedia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el usuario necesita una guía de los controles y las acciones que puede realizar (que debe usar los movimientos de la cabeza para girar en el entorno virtual, que debe acercarse al tapete para que sea leído e identificado por el sistema)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empiece a interactuar con el sistema, pues es su primer contacto y estará confundido con la forma de interacción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continuar con la experiencia multimedia de una forma más adecuada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509D6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2:</w:t>
            </w:r>
            <w:r w:rsidRPr="00313C38">
              <w:rPr>
                <w:rFonts w:ascii="Arial" w:eastAsia="Times New Roman" w:hAnsi="Arial" w:cs="Arial"/>
                <w:color w:val="000000"/>
                <w:lang w:eastAsia="es-CO"/>
              </w:rPr>
              <w:t xml:space="preserve"> Antes de empezar a realizar la divisiones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el usuario necesita conocer los objetos con los que contará para realizar las divisiones (en este caso las fichas); se le debe mostrar un instructivo que le muestre que debe acercar las fichas en un apartado específico en el tapete, que estará demarcado por un rectángulo blanco en su interior y con bordes de color verde en su exterior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se encuentre a punto de realizar las divisiones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sabrá que es con las fichas que debe hacer todo el proceso de la división y sabe dónde debe ponerlas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B33928"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3:</w:t>
            </w:r>
            <w:r w:rsidRPr="00313C38">
              <w:rPr>
                <w:rFonts w:ascii="Arial" w:eastAsia="Times New Roman" w:hAnsi="Arial" w:cs="Arial"/>
                <w:color w:val="000000"/>
                <w:lang w:eastAsia="es-CO"/>
              </w:rPr>
              <w:t xml:space="preserve"> Durante la división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el usuario necesita una guía permanente para cada acción que vaya a realizar, se le debe decir que debe poner una primera ficha (que representa el dividendo), una segunda ficha (que representa el divisor), y una tercera ficha que representa el residuo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cuando el usuario esté realizando las divisiones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con la ayuda del asistente virtual, entenderá de una mejor manera la dinámica del sistema para realizar cada división.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A48AF8"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4:</w:t>
            </w:r>
            <w:r w:rsidRPr="00313C38">
              <w:rPr>
                <w:rFonts w:ascii="Arial" w:eastAsia="Times New Roman" w:hAnsi="Arial" w:cs="Arial"/>
                <w:color w:val="000000"/>
                <w:lang w:eastAsia="es-CO"/>
              </w:rPr>
              <w:t xml:space="preserve"> Al terminar la división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el usuario necesita una guía permanente para cada acción que vaya a realizar, se le debe decir que debe retirar todas las fichas del tapete para que el sistema le plantee una nueva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cuando el usuario termine cada división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con la ayuda del asistente virtual, entenderá de una mejor manera la dinámica del sistema para realizar cada división.</w:t>
            </w:r>
          </w:p>
        </w:tc>
      </w:tr>
      <w:tr w:rsidR="00313C38" w:rsidRPr="00313C38" w14:paraId="4A66FF79" w14:textId="77777777" w:rsidTr="00313C38">
        <w:trPr>
          <w:trHeight w:val="24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7A731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HU 2.3.2</w:t>
            </w:r>
            <w:r w:rsidRPr="00313C38">
              <w:rPr>
                <w:rFonts w:ascii="Arial" w:eastAsia="Times New Roman" w:hAnsi="Arial" w:cs="Arial"/>
                <w:color w:val="000000"/>
                <w:lang w:eastAsia="es-CO"/>
              </w:rPr>
              <w:t xml:space="preserve"> Como &lt;estudiante&gt; necesito &lt;que la experiencia cuente con un asistente virtual&gt; para que &lt;me guíe durante el recorrido de la experiencia, y me explique el paso a paso para desarrollar las actividades&gt;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9EEFB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Al no contar con el sentido de la escucha necesito de un guía que me dirija durante la experiencia multimedia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para que sepa qué acción ejecutar en cada momento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tendrá una experiencia más intuitiva.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5EDA3A"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color w:val="000000"/>
                <w:lang w:eastAsia="es-CO"/>
              </w:rPr>
              <w:t>Se debe mostrar un asistente virtual para decirle al usuario que debe poner las fichas, que debe quitarlas, y cuando termine la experiencia, indicarle que debe retirarse las gafas (Cardboard)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E6DD5A"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6B051"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7118BF60" w14:textId="77777777" w:rsidTr="00313C38">
        <w:trPr>
          <w:trHeight w:val="39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639C19"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2.3.3</w:t>
            </w:r>
            <w:r w:rsidRPr="00313C38">
              <w:rPr>
                <w:rFonts w:ascii="Arial" w:eastAsia="Times New Roman" w:hAnsi="Arial" w:cs="Arial"/>
                <w:color w:val="000000"/>
                <w:lang w:eastAsia="es-CO"/>
              </w:rPr>
              <w:t xml:space="preserve"> Como &lt;estudiante&gt; necesito &lt;que la experiencia me brinde retroalimentación visual en cada una de las acciones que realice&gt; con el fin &lt;de enterarme si estoy entendiendo las operaciones que resuelvo&gt;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684E70"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3: </w:t>
            </w:r>
            <w:r w:rsidRPr="00313C38">
              <w:rPr>
                <w:rFonts w:ascii="Arial" w:eastAsia="Times New Roman" w:hAnsi="Arial" w:cs="Arial"/>
                <w:color w:val="000000"/>
                <w:lang w:eastAsia="es-CO"/>
              </w:rPr>
              <w:t xml:space="preserve">Después de realizar cada división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necesito saber qué acción realizo de mala manera para corregirla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realice cada división que le plantee el sistema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sistema le permitirá al usuario poder repetir y/o corregir la división que realice.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95F321"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3: </w:t>
            </w:r>
            <w:r w:rsidRPr="00313C38">
              <w:rPr>
                <w:rFonts w:ascii="Arial" w:eastAsia="Times New Roman" w:hAnsi="Arial" w:cs="Arial"/>
                <w:color w:val="000000"/>
                <w:lang w:eastAsia="es-CO"/>
              </w:rPr>
              <w:t xml:space="preserve">Después de realizar cada división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necesito saber que la división que realicé está correcta, se le debe mostrar una alerta que represente sí el usuario realizó correctamente la división o por si lo contrario debe repetirla y/o corregirla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realice cada división que le plantee el sistema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el usuario</w:t>
            </w:r>
            <w:r w:rsidRPr="00313C38">
              <w:rPr>
                <w:rFonts w:ascii="Arial" w:eastAsia="Times New Roman" w:hAnsi="Arial" w:cs="Arial"/>
                <w:b/>
                <w:bCs/>
                <w:color w:val="000000"/>
                <w:lang w:eastAsia="es-CO"/>
              </w:rPr>
              <w:t xml:space="preserve"> </w:t>
            </w:r>
            <w:r w:rsidRPr="00313C38">
              <w:rPr>
                <w:rFonts w:ascii="Arial" w:eastAsia="Times New Roman" w:hAnsi="Arial" w:cs="Arial"/>
                <w:color w:val="000000"/>
                <w:lang w:eastAsia="es-CO"/>
              </w:rPr>
              <w:t xml:space="preserve">entenderá que la división está </w:t>
            </w:r>
            <w:r w:rsidRPr="00313C38">
              <w:rPr>
                <w:rFonts w:ascii="Arial" w:eastAsia="Times New Roman" w:hAnsi="Arial" w:cs="Arial"/>
                <w:color w:val="000000"/>
                <w:lang w:eastAsia="es-CO"/>
              </w:rPr>
              <w:lastRenderedPageBreak/>
              <w:t>correcta y el sistema le permitirá avanzar a la siguiente división o avanzar de nivel.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D2E07"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B91E3"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6CB12265" w14:textId="77777777" w:rsidTr="00313C38">
        <w:trPr>
          <w:trHeight w:val="26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72C74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3.1.1</w:t>
            </w:r>
            <w:r w:rsidRPr="00313C38">
              <w:rPr>
                <w:rFonts w:ascii="Arial" w:eastAsia="Times New Roman" w:hAnsi="Arial" w:cs="Arial"/>
                <w:color w:val="000000"/>
                <w:lang w:eastAsia="es-CO"/>
              </w:rPr>
              <w:t xml:space="preserve"> Como &lt;estudiante&gt; necesito que &lt;que la representación que integre imágenes 2D, videos, modelos 3D y animaciones sea en tiempo real&gt; para &lt;que me facilite el proceso de inmersión en la experiencia&gt;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53BCF2"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Al iniciar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se necesita aprovechar al máximo el sentido de la vista, se debe mostrar los caballos en realidad aumentada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se acerque al tapete y este tapete sea reconocido por el sistema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tener una experiencia más inmersiva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8454B4"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2:</w:t>
            </w:r>
            <w:r w:rsidRPr="00313C38">
              <w:rPr>
                <w:rFonts w:ascii="Arial" w:eastAsia="Times New Roman" w:hAnsi="Arial" w:cs="Arial"/>
                <w:color w:val="000000"/>
                <w:lang w:eastAsia="es-CO"/>
              </w:rPr>
              <w:t xml:space="preserve"> Al comenzar a realizar las divisiones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se le debe mostrar al usuario, cada que ponga una ficha encima del tapete, la representación en realidad aumentada de cada número, es decir, si pone la ficha del número "3", debe reflejarse la animación del número y su representación en realidad aumentada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realizando las divisiones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tener una experiencia más inmersiva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B22721"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3D723"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20DB651D" w14:textId="77777777" w:rsidTr="00313C38">
        <w:trPr>
          <w:trHeight w:val="29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815DDF"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HU 3.2.1</w:t>
            </w:r>
            <w:r w:rsidRPr="00313C38">
              <w:rPr>
                <w:rFonts w:ascii="Arial" w:eastAsia="Times New Roman" w:hAnsi="Arial" w:cs="Arial"/>
                <w:color w:val="000000"/>
                <w:lang w:eastAsia="es-CO"/>
              </w:rPr>
              <w:t xml:space="preserve"> Como &lt;estudiante&gt; necesito &lt;que la experiencia me permite llevar a cabo la actividad de forma grupal&gt; principalmente &lt;para que me ayude a sentirme motivado y a mejorar mis relaciones interpersonales&gt;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FB247B"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aprovechar al máximo la interactividad para apoyar el aprendizaje de las divisiones aritméticas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pueda tener una interacción efectiva con el sistema multimedia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interactuar con objetos físico y virtuales utilizando como medio de la realidad aumentada.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18B34ED0"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E34A05"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B6E17"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172B2A04" w14:textId="77777777" w:rsidTr="00313C38">
        <w:trPr>
          <w:trHeight w:val="3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C2CDA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4.1.1 </w:t>
            </w:r>
            <w:r w:rsidRPr="00313C38">
              <w:rPr>
                <w:rFonts w:ascii="Arial" w:eastAsia="Times New Roman" w:hAnsi="Arial" w:cs="Arial"/>
                <w:color w:val="000000"/>
                <w:lang w:eastAsia="es-CO"/>
              </w:rPr>
              <w:t>Como &lt;estudiante&gt; necesito &lt;que la experiencia multimedia, cuente con 30 fichas tipo cartas cada una debe medir 9 cm por 6 cm y dos tapetes de 1,08 metros por 1,08 metros&gt; para &lt;poder realizar las divisiones en cada uno de los niveles&gt;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58110E"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aprovechar al máximo la interactividad para apoyar el aprendizaje de las divisiones aritméticas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pueda tener una interacción </w:t>
            </w:r>
            <w:r w:rsidRPr="00313C38">
              <w:rPr>
                <w:rFonts w:ascii="Arial" w:eastAsia="Times New Roman" w:hAnsi="Arial" w:cs="Arial"/>
                <w:color w:val="000000"/>
                <w:lang w:eastAsia="es-CO"/>
              </w:rPr>
              <w:lastRenderedPageBreak/>
              <w:t xml:space="preserve">efectiva con el sistema multimedia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sistema permitirá al usuario podrá interactuar con objetos físico y virtuales utilizando como medio de la realidad aumentada.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2FEF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Escenario 2:</w:t>
            </w:r>
            <w:r w:rsidRPr="00313C38">
              <w:rPr>
                <w:rFonts w:ascii="Arial" w:eastAsia="Times New Roman" w:hAnsi="Arial" w:cs="Arial"/>
                <w:color w:val="000000"/>
                <w:lang w:eastAsia="es-CO"/>
              </w:rPr>
              <w:t xml:space="preserve"> Durante la realización de las divisiones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el usuario necesita de las fichas, que se convertirán en objetos virtuales, para la realización de las divisiones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realizando cada división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interactuar con objetos físico y </w:t>
            </w:r>
            <w:r w:rsidRPr="00313C38">
              <w:rPr>
                <w:rFonts w:ascii="Arial" w:eastAsia="Times New Roman" w:hAnsi="Arial" w:cs="Arial"/>
                <w:color w:val="000000"/>
                <w:lang w:eastAsia="es-CO"/>
              </w:rPr>
              <w:lastRenderedPageBreak/>
              <w:t>virtuales utilizando como medio de la realidad aumentada.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4BD1A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Escenario 3:</w:t>
            </w:r>
            <w:r w:rsidRPr="00313C38">
              <w:rPr>
                <w:rFonts w:ascii="Arial" w:eastAsia="Times New Roman" w:hAnsi="Arial" w:cs="Arial"/>
                <w:color w:val="000000"/>
                <w:lang w:eastAsia="es-CO"/>
              </w:rPr>
              <w:t xml:space="preserve"> Durante la realización de las divisiones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el usuario necesita identificar las fichas, por eso las fichas deben de ser de color, verde para el dividendo, rojo para el divisor, y azul para el dividendo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w:t>
            </w:r>
            <w:r w:rsidRPr="00313C38">
              <w:rPr>
                <w:rFonts w:ascii="Arial" w:eastAsia="Times New Roman" w:hAnsi="Arial" w:cs="Arial"/>
                <w:color w:val="000000"/>
                <w:lang w:eastAsia="es-CO"/>
              </w:rPr>
              <w:lastRenderedPageBreak/>
              <w:t xml:space="preserve">usuario esté realizando cada división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saber que fichas debe usar en cada espacio que se le plantean en el tapete.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79710"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77A9D29F" w14:textId="77777777" w:rsidTr="00313C38">
        <w:trPr>
          <w:trHeight w:val="364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6DF78FD3"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4.1.1</w:t>
            </w:r>
            <w:r w:rsidRPr="00313C38">
              <w:rPr>
                <w:rFonts w:ascii="Arial" w:eastAsia="Times New Roman" w:hAnsi="Arial" w:cs="Arial"/>
                <w:color w:val="000000"/>
                <w:lang w:eastAsia="es-CO"/>
              </w:rPr>
              <w:t xml:space="preserve"> Como &lt;estudiante&gt; necesito &lt;que la experiencia multimedia, cuente con 30 fichas tipo cartas; cada grupo de 10 cartas deben tener un color diferente el cual será verde, azul y rojo&gt; para &lt;poder separar las partes de la división entre resultado, dividendo y divisor&gt;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4D559095"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 xml:space="preserve">Dado que: </w:t>
            </w:r>
            <w:r w:rsidRPr="00313C38">
              <w:rPr>
                <w:rFonts w:ascii="Arial" w:eastAsia="Times New Roman" w:hAnsi="Arial" w:cs="Arial"/>
                <w:color w:val="000000"/>
                <w:lang w:eastAsia="es-CO"/>
              </w:rPr>
              <w:t xml:space="preserve">al tener las 30 cartas de diferente color el usuario recordará las partes de la división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este resolviendo el problema propuesto por el sistema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entenderá y logrará desarrollar la experiencia de la manera correcta.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66987294"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2:</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al tener las 10 cartas de color verde el usuario sabrá que este será el dividendo </w:t>
            </w:r>
            <w:r w:rsidRPr="00313C38">
              <w:rPr>
                <w:rFonts w:ascii="Arial" w:eastAsia="Times New Roman" w:hAnsi="Arial" w:cs="Arial"/>
                <w:b/>
                <w:bCs/>
                <w:color w:val="000000"/>
                <w:lang w:eastAsia="es-CO"/>
              </w:rPr>
              <w:t xml:space="preserve">Cuando </w:t>
            </w:r>
            <w:r w:rsidRPr="00313C38">
              <w:rPr>
                <w:rFonts w:ascii="Arial" w:eastAsia="Times New Roman" w:hAnsi="Arial" w:cs="Arial"/>
                <w:color w:val="000000"/>
                <w:lang w:eastAsia="es-CO"/>
              </w:rPr>
              <w:t xml:space="preserve">el usuario este resolviendo el problema propuesto por el sistema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entenderá y logrará desarrollar la experiencia de la manera correcta.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0170786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3:</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al tener las 10 cartas de color rojo el usuario sabrá que este será el divisor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este resolviendo el problema propuesto por el sistema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entenderá y logrará desarrollar la experiencia de la manera correcta.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p w14:paraId="52C8AD36"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4:</w:t>
            </w:r>
            <w:r w:rsidRPr="00313C38">
              <w:rPr>
                <w:rFonts w:ascii="Arial" w:eastAsia="Times New Roman" w:hAnsi="Arial" w:cs="Arial"/>
                <w:color w:val="000000"/>
                <w:lang w:eastAsia="es-CO"/>
              </w:rPr>
              <w:t xml:space="preserve"> 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al tener las 10 cartas de color azul el usuario sabrá que este será el resultado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este resolviendo el problema propuesto por el sistema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entenderá y logrará desarrollar la experiencia de la manera correcta.</w:t>
            </w:r>
          </w:p>
        </w:tc>
      </w:tr>
      <w:tr w:rsidR="00313C38" w:rsidRPr="00313C38" w14:paraId="44335EEB" w14:textId="77777777" w:rsidTr="00313C38">
        <w:trPr>
          <w:trHeight w:val="36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02198B"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 xml:space="preserve">HU 4.1.3 </w:t>
            </w:r>
            <w:r w:rsidRPr="00313C38">
              <w:rPr>
                <w:rFonts w:ascii="Arial" w:eastAsia="Times New Roman" w:hAnsi="Arial" w:cs="Arial"/>
                <w:color w:val="000000"/>
                <w:lang w:eastAsia="es-CO"/>
              </w:rPr>
              <w:t>Como &lt;estudiante&gt; necesito &lt;que las fichas tengan impreso los números del 0 al 9, y se repitan tres veces, y los tapetes deben tener impreso un corral de conejos y otro de caballos&gt; para &lt;poder realizar las divisiones aritméticas&gt;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9AC608"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w:t>
            </w:r>
            <w:r w:rsidRPr="00313C38">
              <w:rPr>
                <w:rFonts w:ascii="Arial" w:eastAsia="Times New Roman" w:hAnsi="Arial" w:cs="Arial"/>
                <w:b/>
                <w:bCs/>
                <w:color w:val="000000"/>
                <w:lang w:eastAsia="es-CO"/>
              </w:rPr>
              <w:t>Dado</w:t>
            </w:r>
            <w:r w:rsidRPr="00313C38">
              <w:rPr>
                <w:rFonts w:ascii="Arial" w:eastAsia="Times New Roman" w:hAnsi="Arial" w:cs="Arial"/>
                <w:color w:val="000000"/>
                <w:lang w:eastAsia="es-CO"/>
              </w:rPr>
              <w:t xml:space="preserve"> que hay que aprovechar al máximo la interactividad para apoyar el aprendizaje de las divisiones aritméticas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pueda tener una interacción efectiva con el sistema multimedia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podrá interactuar con objetos físicos y virtuales utilizando como medio de la realidad aumentada.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AC0741"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2: </w:t>
            </w:r>
            <w:r w:rsidRPr="00313C38">
              <w:rPr>
                <w:rFonts w:ascii="Arial" w:eastAsia="Times New Roman" w:hAnsi="Arial" w:cs="Arial"/>
                <w:color w:val="000000"/>
                <w:lang w:eastAsia="es-CO"/>
              </w:rPr>
              <w:t xml:space="preserve">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toda la retroalimentación dada sea entendida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realice las acciones dichas por el sistema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el usuario entenderá y logrará mejorar.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F4D9C"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14365"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69860758" w14:textId="77777777" w:rsidTr="000B7A26">
        <w:trPr>
          <w:trHeight w:val="3039"/>
          <w:trPrChange w:id="172" w:author="Andres Fernando Solano Alegria" w:date="2022-03-04T09:39:00Z">
            <w:trPr>
              <w:trHeight w:val="3480"/>
            </w:trPr>
          </w:trPrChange>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73"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tcPrChange>
          </w:tcPr>
          <w:p w14:paraId="01CD4680"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HU 4.1.4 </w:t>
            </w:r>
            <w:r w:rsidRPr="00313C38">
              <w:rPr>
                <w:rFonts w:ascii="Arial" w:eastAsia="Times New Roman" w:hAnsi="Arial" w:cs="Arial"/>
                <w:color w:val="000000"/>
                <w:lang w:eastAsia="es-CO"/>
              </w:rPr>
              <w:t>Como &lt;estudiante&gt; necesito &lt;que el corral de conejos y de caballos midan 50cm x 40cm&gt; para &lt;poder distinguir el espacio en el que debo realizar la experiencia&gt;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74"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tcPrChange>
          </w:tcPr>
          <w:p w14:paraId="3B1649E8"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Durante toda la experiencia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hay que entender en qué parte dentro del tapete está la interacción de las fichas directamente con el tapete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esté desarrollando la experiencia multimedia y pueda tener una interacción </w:t>
            </w:r>
            <w:r w:rsidRPr="00313C38">
              <w:rPr>
                <w:rFonts w:ascii="Arial" w:eastAsia="Times New Roman" w:hAnsi="Arial" w:cs="Arial"/>
                <w:color w:val="000000"/>
                <w:lang w:eastAsia="es-CO"/>
              </w:rPr>
              <w:lastRenderedPageBreak/>
              <w:t xml:space="preserve">efectiva con el sistema multimedia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el usuario podrá interactuar con objetos físicos y virtuales utilizando como medio de la realidad aumentada.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Change w:id="175"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hideMark/>
              </w:tcPr>
            </w:tcPrChange>
          </w:tcPr>
          <w:p w14:paraId="611E25F8"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Change w:id="176"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tcPrChange>
          </w:tcPr>
          <w:p w14:paraId="5CA38005"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Change w:id="177" w:author="Andres Fernando Solano Alegria" w:date="2022-03-04T09:39:00Z">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tcPrChange>
          </w:tcPr>
          <w:p w14:paraId="0773335C"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494CD0D0" w14:textId="77777777" w:rsidTr="00313C38">
        <w:trPr>
          <w:trHeight w:val="34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D49A47"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HU 5.1.1</w:t>
            </w:r>
            <w:r w:rsidRPr="00313C38">
              <w:rPr>
                <w:rFonts w:ascii="Arial" w:eastAsia="Times New Roman" w:hAnsi="Arial" w:cs="Arial"/>
                <w:color w:val="000000"/>
                <w:lang w:eastAsia="es-CO"/>
              </w:rPr>
              <w:t xml:space="preserve"> Como &lt;docente&gt; necesito &lt;que los animales (caballos y conejos) impresos en los dos tapetes, se muestran en realidad aumentada, así como los números que están impresos en cada una de las fichas&gt; para &lt;que le genere más inmersión a mis estudiantes a la hora de utilizar el sistema&gt;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2F716E"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Realización de las divisiones </w:t>
            </w:r>
            <w:r w:rsidRPr="00313C38">
              <w:rPr>
                <w:rFonts w:ascii="Arial" w:eastAsia="Times New Roman" w:hAnsi="Arial" w:cs="Arial"/>
                <w:b/>
                <w:bCs/>
                <w:color w:val="000000"/>
                <w:lang w:eastAsia="es-CO"/>
              </w:rPr>
              <w:t xml:space="preserve">Dado </w:t>
            </w:r>
            <w:r w:rsidRPr="00313C38">
              <w:rPr>
                <w:rFonts w:ascii="Arial" w:eastAsia="Times New Roman" w:hAnsi="Arial" w:cs="Arial"/>
                <w:color w:val="000000"/>
                <w:lang w:eastAsia="es-CO"/>
              </w:rPr>
              <w:t xml:space="preserve">que el sistema debe llamar la atención del usuario de una manera diferente como lo es la realidad aumentada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realice cada división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el usuario querrá usar el sistema con más frecuencia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1F686C"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 xml:space="preserve">Escenario 2: </w:t>
            </w:r>
            <w:r w:rsidRPr="00313C38">
              <w:rPr>
                <w:rFonts w:ascii="Arial" w:eastAsia="Times New Roman" w:hAnsi="Arial" w:cs="Arial"/>
                <w:color w:val="000000"/>
                <w:lang w:eastAsia="es-CO"/>
              </w:rPr>
              <w:t xml:space="preserve">Durante toda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toda la retroalimentación dada sea entendida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el usuario realice las acciones dichas por el sistema </w:t>
            </w:r>
            <w:r w:rsidRPr="00313C38">
              <w:rPr>
                <w:rFonts w:ascii="Arial" w:eastAsia="Times New Roman" w:hAnsi="Arial" w:cs="Arial"/>
                <w:b/>
                <w:bCs/>
                <w:color w:val="000000"/>
                <w:lang w:eastAsia="es-CO"/>
              </w:rPr>
              <w:t xml:space="preserve">Entonces: </w:t>
            </w:r>
            <w:r w:rsidRPr="00313C38">
              <w:rPr>
                <w:rFonts w:ascii="Arial" w:eastAsia="Times New Roman" w:hAnsi="Arial" w:cs="Arial"/>
                <w:color w:val="000000"/>
                <w:lang w:eastAsia="es-CO"/>
              </w:rPr>
              <w:t>el usuario entenderá y logrará mejorar.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F5BA71"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E7EA2" w14:textId="77777777" w:rsidR="00313C38" w:rsidRPr="00313C38" w:rsidRDefault="00313C38" w:rsidP="00313C38">
            <w:pPr>
              <w:spacing w:after="0" w:line="240" w:lineRule="auto"/>
              <w:rPr>
                <w:rFonts w:ascii="Arial" w:eastAsia="Times New Roman" w:hAnsi="Arial" w:cs="Arial"/>
                <w:lang w:eastAsia="es-CO"/>
              </w:rPr>
            </w:pPr>
          </w:p>
        </w:tc>
      </w:tr>
      <w:tr w:rsidR="00313C38" w:rsidRPr="00313C38" w14:paraId="520F326E" w14:textId="77777777" w:rsidTr="00313C38">
        <w:trPr>
          <w:trHeight w:val="46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F38BBD"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lastRenderedPageBreak/>
              <w:t>HU 5.2.1</w:t>
            </w:r>
            <w:r w:rsidRPr="00313C38">
              <w:rPr>
                <w:rFonts w:ascii="Arial" w:eastAsia="Times New Roman" w:hAnsi="Arial" w:cs="Arial"/>
                <w:color w:val="000000"/>
                <w:lang w:eastAsia="es-CO"/>
              </w:rPr>
              <w:t xml:space="preserve"> Como &lt;docente&gt; necesito &lt;una experiencia multimedia&gt; que &lt;al finalizar me permita visualizar el ranking de los estudiantes, con sus respectivos puntajes obtenidos durante esta&gt;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4492C5"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1:</w:t>
            </w:r>
            <w:r w:rsidRPr="00313C38">
              <w:rPr>
                <w:rFonts w:ascii="Arial" w:eastAsia="Times New Roman" w:hAnsi="Arial" w:cs="Arial"/>
                <w:color w:val="000000"/>
                <w:lang w:eastAsia="es-CO"/>
              </w:rPr>
              <w:t xml:space="preserve"> Al finalizar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El docente necesita conocer el desempeño de cada uno de los estudiantes, por eso se debe mostrar al finalizar los dos niveles de la experiencia, una tabla de ranking con los puntajes obtenidos por cada uno de los estudiantes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se acabe la experiencia con los estudiantes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los docentes revisarán el ranking para saber qué puntaje obtuvo cada estudiante, y del mismo modo saber qué estudiantes fueron los mejores y qué estudiantes no obtuvieron un buen puntaje, y entender quienes necesitan un refuerzo en el tema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F89DA" w14:textId="77777777" w:rsidR="00313C38" w:rsidRPr="00313C38" w:rsidRDefault="00313C38" w:rsidP="00313C38">
            <w:pPr>
              <w:spacing w:after="0" w:line="240" w:lineRule="auto"/>
              <w:rPr>
                <w:rFonts w:ascii="Arial" w:eastAsia="Times New Roman" w:hAnsi="Arial" w:cs="Arial"/>
                <w:lang w:eastAsia="es-CO"/>
              </w:rPr>
            </w:pPr>
            <w:r w:rsidRPr="00313C38">
              <w:rPr>
                <w:rFonts w:ascii="Arial" w:eastAsia="Times New Roman" w:hAnsi="Arial" w:cs="Arial"/>
                <w:b/>
                <w:bCs/>
                <w:color w:val="000000"/>
                <w:lang w:eastAsia="es-CO"/>
              </w:rPr>
              <w:t>Escenario 2:</w:t>
            </w:r>
            <w:r w:rsidRPr="00313C38">
              <w:rPr>
                <w:rFonts w:ascii="Arial" w:eastAsia="Times New Roman" w:hAnsi="Arial" w:cs="Arial"/>
                <w:color w:val="000000"/>
                <w:lang w:eastAsia="es-CO"/>
              </w:rPr>
              <w:t xml:space="preserve"> Al finalizar la experiencia multimedia </w:t>
            </w:r>
            <w:r w:rsidRPr="00313C38">
              <w:rPr>
                <w:rFonts w:ascii="Arial" w:eastAsia="Times New Roman" w:hAnsi="Arial" w:cs="Arial"/>
                <w:b/>
                <w:bCs/>
                <w:color w:val="000000"/>
                <w:lang w:eastAsia="es-CO"/>
              </w:rPr>
              <w:t>Dado que:</w:t>
            </w:r>
            <w:r w:rsidRPr="00313C38">
              <w:rPr>
                <w:rFonts w:ascii="Arial" w:eastAsia="Times New Roman" w:hAnsi="Arial" w:cs="Arial"/>
                <w:color w:val="000000"/>
                <w:lang w:eastAsia="es-CO"/>
              </w:rPr>
              <w:t xml:space="preserve"> Se debe mostrar al finalizar los dos niveles de la experiencia, una tabla de ranking con los puntajes obtenidos por cada uno de los estudiantes, estos puntajes se acumulan por la cantidad de aciertos que tenga el usuario, cada división que sea resuelta será considerada un acierto, lo que asignará 50 puntos al estudiante y cada error pues no sumará ningún punto </w:t>
            </w:r>
            <w:r w:rsidRPr="00313C38">
              <w:rPr>
                <w:rFonts w:ascii="Arial" w:eastAsia="Times New Roman" w:hAnsi="Arial" w:cs="Arial"/>
                <w:b/>
                <w:bCs/>
                <w:color w:val="000000"/>
                <w:lang w:eastAsia="es-CO"/>
              </w:rPr>
              <w:t>Cuando:</w:t>
            </w:r>
            <w:r w:rsidRPr="00313C38">
              <w:rPr>
                <w:rFonts w:ascii="Arial" w:eastAsia="Times New Roman" w:hAnsi="Arial" w:cs="Arial"/>
                <w:color w:val="000000"/>
                <w:lang w:eastAsia="es-CO"/>
              </w:rPr>
              <w:t xml:space="preserve"> se acabe la experiencia con los estudiantes </w:t>
            </w:r>
            <w:r w:rsidRPr="00313C38">
              <w:rPr>
                <w:rFonts w:ascii="Arial" w:eastAsia="Times New Roman" w:hAnsi="Arial" w:cs="Arial"/>
                <w:b/>
                <w:bCs/>
                <w:color w:val="000000"/>
                <w:lang w:eastAsia="es-CO"/>
              </w:rPr>
              <w:t>Entonces:</w:t>
            </w:r>
            <w:r w:rsidRPr="00313C38">
              <w:rPr>
                <w:rFonts w:ascii="Arial" w:eastAsia="Times New Roman" w:hAnsi="Arial" w:cs="Arial"/>
                <w:color w:val="000000"/>
                <w:lang w:eastAsia="es-CO"/>
              </w:rPr>
              <w:t xml:space="preserve"> los docentes revisarán el ranking para saber qué puntaje obtuvo cada estudiante, y del mismo modo saber qué estudiantes fueron los mejores y qué estudiantes no obtuvieron un buen puntaje, y entender quienes necesitan un refuerzo en el tema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83475" w14:textId="77777777" w:rsidR="00313C38" w:rsidRPr="00313C38" w:rsidRDefault="00313C38" w:rsidP="00313C38">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13230" w14:textId="77777777" w:rsidR="00313C38" w:rsidRPr="00313C38" w:rsidRDefault="00313C38" w:rsidP="00313C38">
            <w:pPr>
              <w:spacing w:after="0" w:line="240" w:lineRule="auto"/>
              <w:rPr>
                <w:rFonts w:ascii="Arial" w:eastAsia="Times New Roman" w:hAnsi="Arial" w:cs="Arial"/>
                <w:lang w:eastAsia="es-CO"/>
              </w:rPr>
            </w:pPr>
          </w:p>
        </w:tc>
      </w:tr>
    </w:tbl>
    <w:p w14:paraId="2C0E7B6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49261BD3" w14:textId="77777777" w:rsidR="000B7A26" w:rsidRDefault="000B7A26">
      <w:pPr>
        <w:rPr>
          <w:ins w:id="178" w:author="Andres Fernando Solano Alegria" w:date="2022-03-04T09:39:00Z"/>
          <w:rFonts w:ascii="Arial" w:eastAsia="Times New Roman" w:hAnsi="Arial" w:cs="Arial"/>
          <w:b/>
          <w:bCs/>
          <w:color w:val="000000"/>
          <w:lang w:eastAsia="es-CO"/>
        </w:rPr>
      </w:pPr>
      <w:ins w:id="179" w:author="Andres Fernando Solano Alegria" w:date="2022-03-04T09:39:00Z">
        <w:r>
          <w:rPr>
            <w:rFonts w:ascii="Arial" w:eastAsia="Times New Roman" w:hAnsi="Arial" w:cs="Arial"/>
            <w:b/>
            <w:bCs/>
            <w:color w:val="000000"/>
            <w:lang w:eastAsia="es-CO"/>
          </w:rPr>
          <w:br w:type="page"/>
        </w:r>
      </w:ins>
    </w:p>
    <w:p w14:paraId="42A014C6" w14:textId="23DBFA82" w:rsidR="00313C38" w:rsidRPr="00313C38" w:rsidRDefault="00313C38" w:rsidP="00313C38">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Arquitectura del SMMV:</w:t>
      </w:r>
    </w:p>
    <w:p w14:paraId="1249D64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35AE66A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Justificación del uso de la arquitectura de sistemas multimedia</w:t>
      </w:r>
    </w:p>
    <w:p w14:paraId="7EA47D4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7676650"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180" w:author="Andres Fernando Solano Alegria" w:date="2022-03-04T09:45:00Z">
          <w:pPr>
            <w:spacing w:after="0" w:line="240" w:lineRule="auto"/>
          </w:pPr>
        </w:pPrChange>
      </w:pPr>
      <w:r w:rsidRPr="00313C38">
        <w:rPr>
          <w:rFonts w:ascii="Arial" w:eastAsia="Times New Roman" w:hAnsi="Arial" w:cs="Arial"/>
          <w:color w:val="000000"/>
          <w:lang w:eastAsia="es-CO"/>
        </w:rPr>
        <w:t>En el proyecto anteriormente descrito, es requerida la definición de cada uno de los elementos que conforman en esencia el sistema multimedia como lo son el software, el hardware, el contenido y las telecomunicaciones, cada uno de estos componentes es necesario para un óptimo desarrollo de la experiencia multimedia.</w:t>
      </w:r>
    </w:p>
    <w:p w14:paraId="24CCCA3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5F76F1A1" w14:textId="77777777" w:rsidR="00313C38" w:rsidRPr="00313C38" w:rsidRDefault="00313C38">
      <w:pPr>
        <w:spacing w:after="0" w:line="240" w:lineRule="auto"/>
        <w:jc w:val="both"/>
        <w:rPr>
          <w:rFonts w:ascii="Times New Roman" w:eastAsia="Times New Roman" w:hAnsi="Times New Roman" w:cs="Times New Roman"/>
          <w:sz w:val="24"/>
          <w:szCs w:val="24"/>
          <w:lang w:eastAsia="es-CO"/>
        </w:rPr>
        <w:pPrChange w:id="181" w:author="Andres Fernando Solano Alegria" w:date="2022-03-04T09:45:00Z">
          <w:pPr>
            <w:spacing w:after="0" w:line="240" w:lineRule="auto"/>
          </w:pPr>
        </w:pPrChange>
      </w:pPr>
      <w:r w:rsidRPr="00313C38">
        <w:rPr>
          <w:rFonts w:ascii="Arial" w:eastAsia="Times New Roman" w:hAnsi="Arial" w:cs="Arial"/>
          <w:color w:val="000000"/>
          <w:lang w:eastAsia="es-CO"/>
        </w:rPr>
        <w:t xml:space="preserve">Para lograr seleccionar de forma adecuada </w:t>
      </w:r>
      <w:r w:rsidRPr="00930D01">
        <w:rPr>
          <w:rFonts w:ascii="Arial" w:eastAsia="Times New Roman" w:hAnsi="Arial" w:cs="Arial"/>
          <w:color w:val="000000"/>
          <w:highlight w:val="yellow"/>
          <w:lang w:eastAsia="es-CO"/>
          <w:rPrChange w:id="182" w:author="Andres Fernando Solano Alegria" w:date="2022-03-04T09:45:00Z">
            <w:rPr>
              <w:rFonts w:ascii="Arial" w:eastAsia="Times New Roman" w:hAnsi="Arial" w:cs="Arial"/>
              <w:color w:val="000000"/>
              <w:lang w:eastAsia="es-CO"/>
            </w:rPr>
          </w:rPrChange>
        </w:rPr>
        <w:t>nuestr</w:t>
      </w:r>
      <w:commentRangeStart w:id="183"/>
      <w:r w:rsidRPr="00930D01">
        <w:rPr>
          <w:rFonts w:ascii="Arial" w:eastAsia="Times New Roman" w:hAnsi="Arial" w:cs="Arial"/>
          <w:color w:val="000000"/>
          <w:highlight w:val="yellow"/>
          <w:lang w:eastAsia="es-CO"/>
          <w:rPrChange w:id="184" w:author="Andres Fernando Solano Alegria" w:date="2022-03-04T09:45:00Z">
            <w:rPr>
              <w:rFonts w:ascii="Arial" w:eastAsia="Times New Roman" w:hAnsi="Arial" w:cs="Arial"/>
              <w:color w:val="000000"/>
              <w:lang w:eastAsia="es-CO"/>
            </w:rPr>
          </w:rPrChange>
        </w:rPr>
        <w:t>a</w:t>
      </w:r>
      <w:commentRangeEnd w:id="183"/>
      <w:r w:rsidR="00930D01">
        <w:rPr>
          <w:rStyle w:val="Refdecomentario"/>
        </w:rPr>
        <w:commentReference w:id="183"/>
      </w:r>
      <w:r w:rsidRPr="00313C38">
        <w:rPr>
          <w:rFonts w:ascii="Arial" w:eastAsia="Times New Roman" w:hAnsi="Arial" w:cs="Arial"/>
          <w:color w:val="000000"/>
          <w:lang w:eastAsia="es-CO"/>
        </w:rPr>
        <w:t xml:space="preserve"> arquitectura, se desarrolló una matriz de selección con cada una de las arquitecturas que el equipo consideró más coherentes teniendo en cuenta el alcance del proyecto.</w:t>
      </w:r>
    </w:p>
    <w:p w14:paraId="7120902B" w14:textId="77777777" w:rsidR="00313C38" w:rsidRDefault="00313C38" w:rsidP="00313C38">
      <w:pPr>
        <w:spacing w:after="0" w:line="240" w:lineRule="auto"/>
        <w:rPr>
          <w:rFonts w:ascii="Times New Roman" w:eastAsia="Times New Roman" w:hAnsi="Times New Roman" w:cs="Times New Roman"/>
          <w:sz w:val="24"/>
          <w:szCs w:val="24"/>
          <w:lang w:eastAsia="es-CO"/>
        </w:rPr>
      </w:pPr>
    </w:p>
    <w:p w14:paraId="0947A3EE" w14:textId="77777777" w:rsidR="00B14290" w:rsidRPr="00930D01" w:rsidRDefault="00B14290" w:rsidP="00B14290">
      <w:pPr>
        <w:pStyle w:val="Ttulo1"/>
        <w:rPr>
          <w:rFonts w:ascii="Arial" w:hAnsi="Arial" w:cs="Arial"/>
          <w:strike/>
          <w:sz w:val="22"/>
          <w:szCs w:val="22"/>
          <w:rPrChange w:id="185" w:author="Andres Fernando Solano Alegria" w:date="2022-03-04T09:46:00Z">
            <w:rPr>
              <w:rFonts w:ascii="Arial" w:hAnsi="Arial" w:cs="Arial"/>
              <w:sz w:val="22"/>
              <w:szCs w:val="22"/>
            </w:rPr>
          </w:rPrChange>
        </w:rPr>
      </w:pPr>
      <w:bookmarkStart w:id="186" w:name="_Toc97046864"/>
      <w:r w:rsidRPr="00930D01">
        <w:rPr>
          <w:rFonts w:ascii="Arial" w:hAnsi="Arial" w:cs="Arial"/>
          <w:strike/>
          <w:sz w:val="22"/>
          <w:szCs w:val="22"/>
          <w:rPrChange w:id="187" w:author="Andres Fernando Solano Alegria" w:date="2022-03-04T09:46:00Z">
            <w:rPr>
              <w:rFonts w:ascii="Arial" w:hAnsi="Arial" w:cs="Arial"/>
              <w:sz w:val="22"/>
              <w:szCs w:val="22"/>
            </w:rPr>
          </w:rPrChange>
        </w:rPr>
        <w:t>Arquitectura del sistema multimedia mínimo viabl</w:t>
      </w:r>
      <w:commentRangeStart w:id="188"/>
      <w:r w:rsidRPr="00930D01">
        <w:rPr>
          <w:rFonts w:ascii="Arial" w:hAnsi="Arial" w:cs="Arial"/>
          <w:strike/>
          <w:sz w:val="22"/>
          <w:szCs w:val="22"/>
          <w:rPrChange w:id="189" w:author="Andres Fernando Solano Alegria" w:date="2022-03-04T09:46:00Z">
            <w:rPr>
              <w:rFonts w:ascii="Arial" w:hAnsi="Arial" w:cs="Arial"/>
              <w:sz w:val="22"/>
              <w:szCs w:val="22"/>
            </w:rPr>
          </w:rPrChange>
        </w:rPr>
        <w:t>e</w:t>
      </w:r>
      <w:bookmarkEnd w:id="186"/>
      <w:commentRangeEnd w:id="188"/>
      <w:r w:rsidR="00930D01">
        <w:rPr>
          <w:rStyle w:val="Refdecomentario"/>
          <w:rFonts w:asciiTheme="minorHAnsi" w:eastAsiaTheme="minorHAnsi" w:hAnsiTheme="minorHAnsi" w:cstheme="minorBidi"/>
          <w:b w:val="0"/>
          <w:bCs w:val="0"/>
          <w:kern w:val="0"/>
          <w:lang w:eastAsia="en-US"/>
        </w:rPr>
        <w:commentReference w:id="188"/>
      </w:r>
    </w:p>
    <w:p w14:paraId="1C68A0ED" w14:textId="77777777" w:rsidR="00313C38" w:rsidRPr="00930D01" w:rsidRDefault="00313C38">
      <w:pPr>
        <w:spacing w:after="0" w:line="240" w:lineRule="auto"/>
        <w:jc w:val="both"/>
        <w:rPr>
          <w:rFonts w:ascii="Arial" w:eastAsia="Times New Roman" w:hAnsi="Arial" w:cs="Arial"/>
          <w:color w:val="000000"/>
          <w:lang w:eastAsia="es-CO"/>
          <w:rPrChange w:id="190" w:author="Andres Fernando Solano Alegria" w:date="2022-03-04T09:47:00Z">
            <w:rPr>
              <w:rFonts w:ascii="Times New Roman" w:eastAsia="Times New Roman" w:hAnsi="Times New Roman" w:cs="Times New Roman"/>
              <w:sz w:val="24"/>
              <w:szCs w:val="24"/>
              <w:lang w:eastAsia="es-CO"/>
            </w:rPr>
          </w:rPrChange>
        </w:rPr>
        <w:pPrChange w:id="191" w:author="Andres Fernando Solano Alegria" w:date="2022-03-04T09:47:00Z">
          <w:pPr>
            <w:spacing w:after="0" w:line="240" w:lineRule="auto"/>
          </w:pPr>
        </w:pPrChange>
      </w:pPr>
      <w:r w:rsidRPr="00930D01">
        <w:rPr>
          <w:rFonts w:ascii="Arial" w:eastAsia="Times New Roman" w:hAnsi="Arial" w:cs="Arial"/>
          <w:color w:val="000000"/>
          <w:lang w:eastAsia="es-CO"/>
          <w:rPrChange w:id="192" w:author="Andres Fernando Solano Alegria" w:date="2022-03-04T09:47:00Z">
            <w:rPr>
              <w:rFonts w:ascii="Arial" w:eastAsia="Times New Roman" w:hAnsi="Arial" w:cs="Arial"/>
              <w:b/>
              <w:bCs/>
              <w:color w:val="000000"/>
              <w:lang w:eastAsia="es-CO"/>
            </w:rPr>
          </w:rPrChange>
        </w:rPr>
        <w:t xml:space="preserve">La tabla 6. Describe la </w:t>
      </w:r>
      <w:commentRangeStart w:id="193"/>
      <w:r w:rsidRPr="00930D01">
        <w:rPr>
          <w:rFonts w:ascii="Arial" w:eastAsia="Times New Roman" w:hAnsi="Arial" w:cs="Arial"/>
          <w:color w:val="000000"/>
          <w:lang w:eastAsia="es-CO"/>
          <w:rPrChange w:id="194" w:author="Andres Fernando Solano Alegria" w:date="2022-03-04T09:47:00Z">
            <w:rPr>
              <w:rFonts w:ascii="Arial" w:eastAsia="Times New Roman" w:hAnsi="Arial" w:cs="Arial"/>
              <w:b/>
              <w:bCs/>
              <w:color w:val="000000"/>
              <w:lang w:eastAsia="es-CO"/>
            </w:rPr>
          </w:rPrChange>
        </w:rPr>
        <w:t xml:space="preserve">matriz de selección </w:t>
      </w:r>
      <w:commentRangeEnd w:id="193"/>
      <w:r w:rsidR="00930D01">
        <w:rPr>
          <w:rStyle w:val="Refdecomentario"/>
        </w:rPr>
        <w:commentReference w:id="193"/>
      </w:r>
      <w:r w:rsidRPr="00930D01">
        <w:rPr>
          <w:rFonts w:ascii="Arial" w:eastAsia="Times New Roman" w:hAnsi="Arial" w:cs="Arial"/>
          <w:color w:val="000000"/>
          <w:lang w:eastAsia="es-CO"/>
          <w:rPrChange w:id="195" w:author="Andres Fernando Solano Alegria" w:date="2022-03-04T09:47:00Z">
            <w:rPr>
              <w:rFonts w:ascii="Arial" w:eastAsia="Times New Roman" w:hAnsi="Arial" w:cs="Arial"/>
              <w:b/>
              <w:bCs/>
              <w:color w:val="000000"/>
              <w:lang w:eastAsia="es-CO"/>
            </w:rPr>
          </w:rPrChange>
        </w:rPr>
        <w:t xml:space="preserve">de los </w:t>
      </w:r>
      <w:commentRangeStart w:id="196"/>
      <w:r w:rsidRPr="00930D01">
        <w:rPr>
          <w:rFonts w:ascii="Arial" w:eastAsia="Times New Roman" w:hAnsi="Arial" w:cs="Arial"/>
          <w:color w:val="000000"/>
          <w:lang w:eastAsia="es-CO"/>
          <w:rPrChange w:id="197" w:author="Andres Fernando Solano Alegria" w:date="2022-03-04T09:47:00Z">
            <w:rPr>
              <w:rFonts w:ascii="Arial" w:eastAsia="Times New Roman" w:hAnsi="Arial" w:cs="Arial"/>
              <w:b/>
              <w:bCs/>
              <w:color w:val="000000"/>
              <w:lang w:eastAsia="es-CO"/>
            </w:rPr>
          </w:rPrChange>
        </w:rPr>
        <w:t>patrones de diseño</w:t>
      </w:r>
      <w:commentRangeEnd w:id="196"/>
      <w:r w:rsidR="00930D01">
        <w:rPr>
          <w:rStyle w:val="Refdecomentario"/>
        </w:rPr>
        <w:commentReference w:id="196"/>
      </w:r>
      <w:r w:rsidRPr="00930D01">
        <w:rPr>
          <w:rFonts w:ascii="Arial" w:eastAsia="Times New Roman" w:hAnsi="Arial" w:cs="Arial"/>
          <w:color w:val="000000"/>
          <w:lang w:eastAsia="es-CO"/>
          <w:rPrChange w:id="198" w:author="Andres Fernando Solano Alegria" w:date="2022-03-04T09:47:00Z">
            <w:rPr>
              <w:rFonts w:ascii="Arial" w:eastAsia="Times New Roman" w:hAnsi="Arial" w:cs="Arial"/>
              <w:b/>
              <w:bCs/>
              <w:color w:val="000000"/>
              <w:lang w:eastAsia="es-CO"/>
            </w:rPr>
          </w:rPrChange>
        </w:rPr>
        <w:t>.</w:t>
      </w:r>
    </w:p>
    <w:p w14:paraId="74F2782A" w14:textId="77777777" w:rsidR="00313C38" w:rsidRPr="00930D01" w:rsidRDefault="00313C38">
      <w:pPr>
        <w:spacing w:after="0" w:line="240" w:lineRule="auto"/>
        <w:jc w:val="both"/>
        <w:rPr>
          <w:rFonts w:ascii="Arial" w:eastAsia="Times New Roman" w:hAnsi="Arial" w:cs="Arial"/>
          <w:color w:val="000000"/>
          <w:lang w:eastAsia="es-CO"/>
          <w:rPrChange w:id="199" w:author="Andres Fernando Solano Alegria" w:date="2022-03-04T09:47:00Z">
            <w:rPr>
              <w:rFonts w:ascii="Times New Roman" w:eastAsia="Times New Roman" w:hAnsi="Times New Roman" w:cs="Times New Roman"/>
              <w:sz w:val="24"/>
              <w:szCs w:val="24"/>
              <w:lang w:eastAsia="es-CO"/>
            </w:rPr>
          </w:rPrChange>
        </w:rPr>
        <w:pPrChange w:id="200" w:author="Andres Fernando Solano Alegria" w:date="2022-03-04T09:47:00Z">
          <w:pPr>
            <w:spacing w:after="0" w:line="240" w:lineRule="auto"/>
          </w:pPr>
        </w:pPrChange>
      </w:pPr>
    </w:p>
    <w:p w14:paraId="14F8DBD2" w14:textId="77777777" w:rsidR="004E7CF5" w:rsidRDefault="004E7CF5" w:rsidP="004E7CF5">
      <w:pPr>
        <w:pStyle w:val="Descripcin"/>
        <w:keepNext/>
      </w:pPr>
      <w:bookmarkStart w:id="201" w:name="_Toc97046880"/>
      <w:r>
        <w:t xml:space="preserve">Tabla </w:t>
      </w:r>
      <w:r w:rsidR="00495117">
        <w:rPr>
          <w:noProof/>
        </w:rPr>
        <w:fldChar w:fldCharType="begin"/>
      </w:r>
      <w:r w:rsidR="00495117">
        <w:rPr>
          <w:noProof/>
        </w:rPr>
        <w:instrText xml:space="preserve"> SEQ Tabla \* ARABIC </w:instrText>
      </w:r>
      <w:r w:rsidR="00495117">
        <w:rPr>
          <w:noProof/>
        </w:rPr>
        <w:fldChar w:fldCharType="separate"/>
      </w:r>
      <w:r w:rsidR="00B14290">
        <w:rPr>
          <w:noProof/>
        </w:rPr>
        <w:t>6</w:t>
      </w:r>
      <w:r w:rsidR="00495117">
        <w:rPr>
          <w:noProof/>
        </w:rPr>
        <w:fldChar w:fldCharType="end"/>
      </w:r>
      <w:r>
        <w:t xml:space="preserve"> Matriz de selección patrones de diseño</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696"/>
        <w:gridCol w:w="1045"/>
        <w:gridCol w:w="765"/>
        <w:gridCol w:w="975"/>
        <w:gridCol w:w="967"/>
        <w:gridCol w:w="928"/>
        <w:gridCol w:w="921"/>
        <w:gridCol w:w="525"/>
      </w:tblGrid>
      <w:tr w:rsidR="00313C38" w:rsidRPr="00313C38" w14:paraId="7C00FC98" w14:textId="77777777" w:rsidTr="00313C38">
        <w:trPr>
          <w:trHeight w:val="315"/>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A15C4C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0B5394"/>
            <w:tcMar>
              <w:top w:w="40" w:type="dxa"/>
              <w:left w:w="40" w:type="dxa"/>
              <w:bottom w:w="40" w:type="dxa"/>
              <w:right w:w="40" w:type="dxa"/>
            </w:tcMar>
            <w:vAlign w:val="bottom"/>
            <w:hideMark/>
          </w:tcPr>
          <w:p w14:paraId="202BF18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FFFFFF"/>
                <w:sz w:val="20"/>
                <w:szCs w:val="20"/>
                <w:lang w:eastAsia="es-CO"/>
              </w:rPr>
              <w:t>Criterios arquitectónicos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0DE521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266E201E" w14:textId="77777777" w:rsidTr="00313C3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73763"/>
            <w:tcMar>
              <w:top w:w="40" w:type="dxa"/>
              <w:left w:w="40" w:type="dxa"/>
              <w:bottom w:w="40" w:type="dxa"/>
              <w:right w:w="40" w:type="dxa"/>
            </w:tcMar>
            <w:vAlign w:val="bottom"/>
            <w:hideMark/>
          </w:tcPr>
          <w:p w14:paraId="4CE76029"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FFFFFF"/>
                <w:sz w:val="20"/>
                <w:szCs w:val="20"/>
                <w:lang w:eastAsia="es-CO"/>
              </w:rPr>
              <w:t>Patrón arquitectónico</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360D1F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Disponibilidad</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464F9F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Seguridad</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0D5E913"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Escalabilidad</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95B32C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Confiabilidad</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AB8C57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Rendimiento</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D7BD67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sz w:val="14"/>
                <w:szCs w:val="14"/>
                <w:lang w:eastAsia="es-CO"/>
              </w:rPr>
              <w:t>Complejidad</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2DF2A7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Total</w:t>
            </w:r>
          </w:p>
        </w:tc>
      </w:tr>
      <w:tr w:rsidR="00313C38" w:rsidRPr="00313C38" w14:paraId="05A0002F" w14:textId="77777777" w:rsidTr="00313C38">
        <w:trPr>
          <w:trHeight w:val="945"/>
        </w:trPr>
        <w:tc>
          <w:tcPr>
            <w:tcW w:w="0" w:type="auto"/>
            <w:vMerge w:val="restar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69D2F61D"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Modelo Vista Control (mvc)</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5D38A0D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607FE81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2</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25F7C83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2DC7FA1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6BD1E24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6DE19D4B"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hideMark/>
          </w:tcPr>
          <w:p w14:paraId="035C43C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13</w:t>
            </w:r>
          </w:p>
        </w:tc>
      </w:tr>
      <w:tr w:rsidR="00313C38" w:rsidRPr="00313C38" w14:paraId="7E46A141"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33BFF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58966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901E8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EF103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4D96D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9FE0C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F7E76F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1A6278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5C8F38A9"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A5448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D43E4D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0AFADB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EA7ADC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1C3826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6E05E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BE5450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9552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022AFBAF" w14:textId="77777777" w:rsidTr="00313C38">
        <w:trPr>
          <w:trHeight w:val="945"/>
        </w:trPr>
        <w:tc>
          <w:tcPr>
            <w:tcW w:w="0" w:type="auto"/>
            <w:vMerge w:val="restar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7D7D8D3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Arquitectura de capas</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54A0B2A1"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33F1B75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5B141B5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2D69A70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493AA4B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69CEF300"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2</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center"/>
            <w:hideMark/>
          </w:tcPr>
          <w:p w14:paraId="434D2902"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z w:val="20"/>
                <w:szCs w:val="20"/>
                <w:lang w:eastAsia="es-CO"/>
              </w:rPr>
              <w:t>15</w:t>
            </w:r>
          </w:p>
        </w:tc>
      </w:tr>
      <w:tr w:rsidR="00313C38" w:rsidRPr="00313C38" w14:paraId="5F85D9E7"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60626C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09FDE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E697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00353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069A6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F5D70C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EBD422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DA008F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6A8144AA"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D0566C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343F34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0D8934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F9601C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CDF42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01B2D2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D9F9CC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F4EBBA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7B3B0D32" w14:textId="77777777" w:rsidTr="00313C38">
        <w:trPr>
          <w:trHeight w:val="945"/>
        </w:trPr>
        <w:tc>
          <w:tcPr>
            <w:tcW w:w="0" w:type="auto"/>
            <w:vMerge w:val="restar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7C340F89"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02"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03" w:author="Andres Fernando Solano Alegria" w:date="2022-03-04T09:48:00Z">
                  <w:rPr>
                    <w:rFonts w:ascii="Arial" w:eastAsia="Times New Roman" w:hAnsi="Arial" w:cs="Arial"/>
                    <w:color w:val="000000"/>
                    <w:sz w:val="20"/>
                    <w:szCs w:val="20"/>
                    <w:lang w:eastAsia="es-CO"/>
                  </w:rPr>
                </w:rPrChange>
              </w:rPr>
              <w:t>Arquitectura Cliente Servido</w:t>
            </w:r>
            <w:commentRangeStart w:id="204"/>
            <w:r w:rsidRPr="00930D01">
              <w:rPr>
                <w:rFonts w:ascii="Arial" w:eastAsia="Times New Roman" w:hAnsi="Arial" w:cs="Arial"/>
                <w:color w:val="000000"/>
                <w:sz w:val="20"/>
                <w:szCs w:val="20"/>
                <w:highlight w:val="yellow"/>
                <w:lang w:eastAsia="es-CO"/>
                <w:rPrChange w:id="205" w:author="Andres Fernando Solano Alegria" w:date="2022-03-04T09:48:00Z">
                  <w:rPr>
                    <w:rFonts w:ascii="Arial" w:eastAsia="Times New Roman" w:hAnsi="Arial" w:cs="Arial"/>
                    <w:color w:val="000000"/>
                    <w:sz w:val="20"/>
                    <w:szCs w:val="20"/>
                    <w:lang w:eastAsia="es-CO"/>
                  </w:rPr>
                </w:rPrChange>
              </w:rPr>
              <w:t>r</w:t>
            </w:r>
            <w:commentRangeEnd w:id="204"/>
            <w:r w:rsidR="00930D01">
              <w:rPr>
                <w:rStyle w:val="Refdecomentario"/>
              </w:rPr>
              <w:commentReference w:id="204"/>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7444FC8B"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06"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07" w:author="Andres Fernando Solano Alegria" w:date="2022-03-04T09:48:00Z">
                  <w:rPr>
                    <w:rFonts w:ascii="Arial" w:eastAsia="Times New Roman" w:hAnsi="Arial" w:cs="Arial"/>
                    <w:color w:val="000000"/>
                    <w:sz w:val="20"/>
                    <w:szCs w:val="20"/>
                    <w:lang w:eastAsia="es-CO"/>
                  </w:rPr>
                </w:rPrChange>
              </w:rPr>
              <w:t>2</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1599516A"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08"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09" w:author="Andres Fernando Solano Alegria" w:date="2022-03-04T09:48:00Z">
                  <w:rPr>
                    <w:rFonts w:ascii="Arial" w:eastAsia="Times New Roman" w:hAnsi="Arial" w:cs="Arial"/>
                    <w:color w:val="000000"/>
                    <w:sz w:val="20"/>
                    <w:szCs w:val="20"/>
                    <w:lang w:eastAsia="es-CO"/>
                  </w:rPr>
                </w:rPrChange>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35D51F28"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10"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11" w:author="Andres Fernando Solano Alegria" w:date="2022-03-04T09:48:00Z">
                  <w:rPr>
                    <w:rFonts w:ascii="Arial" w:eastAsia="Times New Roman" w:hAnsi="Arial" w:cs="Arial"/>
                    <w:color w:val="000000"/>
                    <w:sz w:val="20"/>
                    <w:szCs w:val="20"/>
                    <w:lang w:eastAsia="es-CO"/>
                  </w:rPr>
                </w:rPrChange>
              </w:rPr>
              <w:t>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4C191E97"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12"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13" w:author="Andres Fernando Solano Alegria" w:date="2022-03-04T09:48:00Z">
                  <w:rPr>
                    <w:rFonts w:ascii="Arial" w:eastAsia="Times New Roman" w:hAnsi="Arial" w:cs="Arial"/>
                    <w:color w:val="000000"/>
                    <w:sz w:val="20"/>
                    <w:szCs w:val="20"/>
                    <w:lang w:eastAsia="es-CO"/>
                  </w:rPr>
                </w:rPrChange>
              </w:rPr>
              <w:t>2</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7AB7779F"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14"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15" w:author="Andres Fernando Solano Alegria" w:date="2022-03-04T09:48:00Z">
                  <w:rPr>
                    <w:rFonts w:ascii="Arial" w:eastAsia="Times New Roman" w:hAnsi="Arial" w:cs="Arial"/>
                    <w:color w:val="000000"/>
                    <w:sz w:val="20"/>
                    <w:szCs w:val="20"/>
                    <w:lang w:eastAsia="es-CO"/>
                  </w:rPr>
                </w:rPrChange>
              </w:rPr>
              <w:t>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B7B7B7"/>
            <w:tcMar>
              <w:top w:w="40" w:type="dxa"/>
              <w:left w:w="40" w:type="dxa"/>
              <w:bottom w:w="40" w:type="dxa"/>
              <w:right w:w="40" w:type="dxa"/>
            </w:tcMar>
            <w:vAlign w:val="center"/>
            <w:hideMark/>
          </w:tcPr>
          <w:p w14:paraId="6B74F6C3"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16"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17" w:author="Andres Fernando Solano Alegria" w:date="2022-03-04T09:48:00Z">
                  <w:rPr>
                    <w:rFonts w:ascii="Arial" w:eastAsia="Times New Roman" w:hAnsi="Arial" w:cs="Arial"/>
                    <w:color w:val="000000"/>
                    <w:sz w:val="20"/>
                    <w:szCs w:val="20"/>
                    <w:lang w:eastAsia="es-CO"/>
                  </w:rPr>
                </w:rPrChange>
              </w:rPr>
              <w:t>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hideMark/>
          </w:tcPr>
          <w:p w14:paraId="012B752E" w14:textId="77777777" w:rsidR="00313C38" w:rsidRPr="00930D01"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18" w:author="Andres Fernando Solano Alegria" w:date="2022-03-04T09:48:00Z">
                  <w:rPr>
                    <w:rFonts w:ascii="Times New Roman" w:eastAsia="Times New Roman" w:hAnsi="Times New Roman" w:cs="Times New Roman"/>
                    <w:sz w:val="24"/>
                    <w:szCs w:val="24"/>
                    <w:lang w:eastAsia="es-CO"/>
                  </w:rPr>
                </w:rPrChange>
              </w:rPr>
            </w:pPr>
            <w:r w:rsidRPr="00930D01">
              <w:rPr>
                <w:rFonts w:ascii="Arial" w:eastAsia="Times New Roman" w:hAnsi="Arial" w:cs="Arial"/>
                <w:color w:val="000000"/>
                <w:sz w:val="20"/>
                <w:szCs w:val="20"/>
                <w:highlight w:val="yellow"/>
                <w:lang w:eastAsia="es-CO"/>
                <w:rPrChange w:id="219" w:author="Andres Fernando Solano Alegria" w:date="2022-03-04T09:48:00Z">
                  <w:rPr>
                    <w:rFonts w:ascii="Arial" w:eastAsia="Times New Roman" w:hAnsi="Arial" w:cs="Arial"/>
                    <w:color w:val="000000"/>
                    <w:sz w:val="20"/>
                    <w:szCs w:val="20"/>
                    <w:lang w:eastAsia="es-CO"/>
                  </w:rPr>
                </w:rPrChange>
              </w:rPr>
              <w:t>12</w:t>
            </w:r>
          </w:p>
        </w:tc>
      </w:tr>
      <w:tr w:rsidR="00313C38" w:rsidRPr="00313C38" w14:paraId="580C5B34"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3762CC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7A1A09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E9AC52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28B470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2FF4A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EC8F40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E473A3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D9213B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r w:rsidR="00313C38" w:rsidRPr="00313C38" w14:paraId="545F35C0" w14:textId="77777777" w:rsidTr="00313C38">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13CB6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6F35B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6D6F4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53961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2B0F3C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83E3F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CD650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9AAB14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r>
    </w:tbl>
    <w:p w14:paraId="639DDB7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39FA5B52" w14:textId="1AE8C068" w:rsidR="00313C38" w:rsidRDefault="00313C38" w:rsidP="00313C38">
      <w:pPr>
        <w:spacing w:after="200" w:line="240" w:lineRule="auto"/>
        <w:jc w:val="both"/>
        <w:rPr>
          <w:ins w:id="220" w:author="Andres Fernando Solano Alegria" w:date="2022-03-04T09:50:00Z"/>
          <w:rFonts w:ascii="Arial" w:eastAsia="Times New Roman" w:hAnsi="Arial" w:cs="Arial"/>
          <w:color w:val="000000"/>
          <w:sz w:val="24"/>
          <w:szCs w:val="24"/>
          <w:lang w:eastAsia="es-CO"/>
        </w:rPr>
      </w:pPr>
      <w:r w:rsidRPr="00313C38">
        <w:rPr>
          <w:rFonts w:ascii="Arial" w:eastAsia="Times New Roman" w:hAnsi="Arial" w:cs="Arial"/>
          <w:color w:val="000000"/>
          <w:sz w:val="24"/>
          <w:szCs w:val="24"/>
          <w:lang w:eastAsia="es-CO"/>
        </w:rPr>
        <w:t xml:space="preserve">La tabla </w:t>
      </w:r>
      <w:del w:id="221" w:author="Andres Fernando Solano Alegria" w:date="2022-03-04T09:49:00Z">
        <w:r w:rsidRPr="00313C38" w:rsidDel="00930D01">
          <w:rPr>
            <w:rFonts w:ascii="Arial" w:eastAsia="Times New Roman" w:hAnsi="Arial" w:cs="Arial"/>
            <w:color w:val="000000"/>
            <w:sz w:val="24"/>
            <w:szCs w:val="24"/>
            <w:lang w:eastAsia="es-CO"/>
          </w:rPr>
          <w:delText xml:space="preserve">anterior </w:delText>
        </w:r>
      </w:del>
      <w:ins w:id="222" w:author="Andres Fernando Solano Alegria" w:date="2022-03-04T09:49:00Z">
        <w:r w:rsidR="00930D01">
          <w:rPr>
            <w:rFonts w:ascii="Arial" w:eastAsia="Times New Roman" w:hAnsi="Arial" w:cs="Arial"/>
            <w:color w:val="000000"/>
            <w:sz w:val="24"/>
            <w:szCs w:val="24"/>
            <w:lang w:eastAsia="es-CO"/>
          </w:rPr>
          <w:t>6</w:t>
        </w:r>
        <w:r w:rsidR="00930D01" w:rsidRPr="00313C38">
          <w:rPr>
            <w:rFonts w:ascii="Arial" w:eastAsia="Times New Roman" w:hAnsi="Arial" w:cs="Arial"/>
            <w:color w:val="000000"/>
            <w:sz w:val="24"/>
            <w:szCs w:val="24"/>
            <w:lang w:eastAsia="es-CO"/>
          </w:rPr>
          <w:t xml:space="preserve"> </w:t>
        </w:r>
      </w:ins>
      <w:r w:rsidRPr="00930D01">
        <w:rPr>
          <w:rFonts w:ascii="Arial" w:eastAsia="Times New Roman" w:hAnsi="Arial" w:cs="Arial"/>
          <w:color w:val="000000"/>
          <w:sz w:val="24"/>
          <w:szCs w:val="24"/>
          <w:highlight w:val="yellow"/>
          <w:lang w:eastAsia="es-CO"/>
          <w:rPrChange w:id="223" w:author="Andres Fernando Solano Alegria" w:date="2022-03-04T09:49:00Z">
            <w:rPr>
              <w:rFonts w:ascii="Arial" w:eastAsia="Times New Roman" w:hAnsi="Arial" w:cs="Arial"/>
              <w:color w:val="000000"/>
              <w:sz w:val="24"/>
              <w:szCs w:val="24"/>
              <w:lang w:eastAsia="es-CO"/>
            </w:rPr>
          </w:rPrChange>
        </w:rPr>
        <w:t>nos</w:t>
      </w:r>
      <w:r w:rsidRPr="00313C38">
        <w:rPr>
          <w:rFonts w:ascii="Arial" w:eastAsia="Times New Roman" w:hAnsi="Arial" w:cs="Arial"/>
          <w:color w:val="000000"/>
          <w:sz w:val="24"/>
          <w:szCs w:val="24"/>
          <w:lang w:eastAsia="es-CO"/>
        </w:rPr>
        <w:t xml:space="preserve"> permite seleccionar el patrón de arquitectura más acorde con el objetivo principal de </w:t>
      </w:r>
      <w:r w:rsidRPr="00930D01">
        <w:rPr>
          <w:rFonts w:ascii="Arial" w:eastAsia="Times New Roman" w:hAnsi="Arial" w:cs="Arial"/>
          <w:color w:val="000000"/>
          <w:sz w:val="24"/>
          <w:szCs w:val="24"/>
          <w:highlight w:val="yellow"/>
          <w:lang w:eastAsia="es-CO"/>
          <w:rPrChange w:id="224" w:author="Andres Fernando Solano Alegria" w:date="2022-03-04T09:49:00Z">
            <w:rPr>
              <w:rFonts w:ascii="Arial" w:eastAsia="Times New Roman" w:hAnsi="Arial" w:cs="Arial"/>
              <w:color w:val="000000"/>
              <w:sz w:val="24"/>
              <w:szCs w:val="24"/>
              <w:lang w:eastAsia="es-CO"/>
            </w:rPr>
          </w:rPrChange>
        </w:rPr>
        <w:t>nuestra</w:t>
      </w:r>
      <w:r w:rsidRPr="00313C38">
        <w:rPr>
          <w:rFonts w:ascii="Arial" w:eastAsia="Times New Roman" w:hAnsi="Arial" w:cs="Arial"/>
          <w:color w:val="000000"/>
          <w:sz w:val="24"/>
          <w:szCs w:val="24"/>
          <w:lang w:eastAsia="es-CO"/>
        </w:rPr>
        <w:t xml:space="preserve"> experiencia multimedia que se desplegará mediante la </w:t>
      </w:r>
      <w:r w:rsidRPr="00313C38">
        <w:rPr>
          <w:rFonts w:ascii="Arial" w:eastAsia="Times New Roman" w:hAnsi="Arial" w:cs="Arial"/>
          <w:color w:val="000000"/>
          <w:sz w:val="24"/>
          <w:szCs w:val="24"/>
          <w:lang w:eastAsia="es-CO"/>
        </w:rPr>
        <w:lastRenderedPageBreak/>
        <w:t xml:space="preserve">realidad aumentada. Teniendo en cuenta lo anterior </w:t>
      </w:r>
      <w:r w:rsidRPr="00930D01">
        <w:rPr>
          <w:rFonts w:ascii="Arial" w:eastAsia="Times New Roman" w:hAnsi="Arial" w:cs="Arial"/>
          <w:color w:val="000000"/>
          <w:sz w:val="24"/>
          <w:szCs w:val="24"/>
          <w:highlight w:val="yellow"/>
          <w:lang w:eastAsia="es-CO"/>
          <w:rPrChange w:id="225" w:author="Andres Fernando Solano Alegria" w:date="2022-03-04T09:49:00Z">
            <w:rPr>
              <w:rFonts w:ascii="Arial" w:eastAsia="Times New Roman" w:hAnsi="Arial" w:cs="Arial"/>
              <w:color w:val="000000"/>
              <w:sz w:val="24"/>
              <w:szCs w:val="24"/>
              <w:lang w:eastAsia="es-CO"/>
            </w:rPr>
          </w:rPrChange>
        </w:rPr>
        <w:t>podemos</w:t>
      </w:r>
      <w:r w:rsidRPr="00313C38">
        <w:rPr>
          <w:rFonts w:ascii="Arial" w:eastAsia="Times New Roman" w:hAnsi="Arial" w:cs="Arial"/>
          <w:color w:val="000000"/>
          <w:sz w:val="24"/>
          <w:szCs w:val="24"/>
          <w:lang w:eastAsia="es-CO"/>
        </w:rPr>
        <w:t xml:space="preserve"> concluir que gracias a los criterios seleccionados la arquitectura por </w:t>
      </w:r>
      <w:r w:rsidRPr="00930D01">
        <w:rPr>
          <w:rFonts w:ascii="Arial" w:eastAsia="Times New Roman" w:hAnsi="Arial" w:cs="Arial"/>
          <w:color w:val="000000"/>
          <w:sz w:val="24"/>
          <w:szCs w:val="24"/>
          <w:u w:val="single"/>
          <w:lang w:eastAsia="es-CO"/>
          <w:rPrChange w:id="226" w:author="Andres Fernando Solano Alegria" w:date="2022-03-04T09:50:00Z">
            <w:rPr>
              <w:rFonts w:ascii="Arial" w:eastAsia="Times New Roman" w:hAnsi="Arial" w:cs="Arial"/>
              <w:color w:val="000000"/>
              <w:sz w:val="24"/>
              <w:szCs w:val="24"/>
              <w:lang w:eastAsia="es-CO"/>
            </w:rPr>
          </w:rPrChange>
        </w:rPr>
        <w:t>capas</w:t>
      </w:r>
      <w:r w:rsidRPr="00313C38">
        <w:rPr>
          <w:rFonts w:ascii="Arial" w:eastAsia="Times New Roman" w:hAnsi="Arial" w:cs="Arial"/>
          <w:color w:val="000000"/>
          <w:sz w:val="24"/>
          <w:szCs w:val="24"/>
          <w:lang w:eastAsia="es-CO"/>
        </w:rPr>
        <w:t xml:space="preserve"> es la opción</w:t>
      </w:r>
      <w:ins w:id="227" w:author="Andres Fernando Solano Alegria" w:date="2022-03-04T09:50:00Z">
        <w:r w:rsidR="00930D01">
          <w:rPr>
            <w:rFonts w:ascii="Arial" w:eastAsia="Times New Roman" w:hAnsi="Arial" w:cs="Arial"/>
            <w:color w:val="000000"/>
            <w:sz w:val="24"/>
            <w:szCs w:val="24"/>
            <w:lang w:eastAsia="es-CO"/>
          </w:rPr>
          <w:t xml:space="preserve"> </w:t>
        </w:r>
      </w:ins>
      <w:del w:id="228" w:author="Andres Fernando Solano Alegria" w:date="2022-03-04T09:50:00Z">
        <w:r w:rsidRPr="00313C38" w:rsidDel="00930D01">
          <w:rPr>
            <w:rFonts w:ascii="Arial" w:eastAsia="Times New Roman" w:hAnsi="Arial" w:cs="Arial"/>
            <w:color w:val="000000"/>
            <w:sz w:val="24"/>
            <w:szCs w:val="24"/>
            <w:lang w:eastAsia="es-CO"/>
          </w:rPr>
          <w:delText> </w:delText>
        </w:r>
      </w:del>
      <w:r w:rsidRPr="00313C38">
        <w:rPr>
          <w:rFonts w:ascii="Arial" w:eastAsia="Times New Roman" w:hAnsi="Arial" w:cs="Arial"/>
          <w:color w:val="000000"/>
          <w:sz w:val="24"/>
          <w:szCs w:val="24"/>
          <w:lang w:eastAsia="es-CO"/>
        </w:rPr>
        <w:t xml:space="preserve">óptima para la experiencia debido a que resalta por su estabilidad y escalabilidad que son esenciales para </w:t>
      </w:r>
      <w:r w:rsidRPr="00930D01">
        <w:rPr>
          <w:rFonts w:ascii="Arial" w:eastAsia="Times New Roman" w:hAnsi="Arial" w:cs="Arial"/>
          <w:color w:val="000000"/>
          <w:sz w:val="24"/>
          <w:szCs w:val="24"/>
          <w:highlight w:val="yellow"/>
          <w:lang w:eastAsia="es-CO"/>
          <w:rPrChange w:id="229" w:author="Andres Fernando Solano Alegria" w:date="2022-03-04T09:50:00Z">
            <w:rPr>
              <w:rFonts w:ascii="Arial" w:eastAsia="Times New Roman" w:hAnsi="Arial" w:cs="Arial"/>
              <w:color w:val="000000"/>
              <w:sz w:val="24"/>
              <w:szCs w:val="24"/>
              <w:lang w:eastAsia="es-CO"/>
            </w:rPr>
          </w:rPrChange>
        </w:rPr>
        <w:t>nuestro</w:t>
      </w:r>
      <w:r w:rsidRPr="00313C38">
        <w:rPr>
          <w:rFonts w:ascii="Arial" w:eastAsia="Times New Roman" w:hAnsi="Arial" w:cs="Arial"/>
          <w:color w:val="000000"/>
          <w:sz w:val="24"/>
          <w:szCs w:val="24"/>
          <w:lang w:eastAsia="es-CO"/>
        </w:rPr>
        <w:t xml:space="preserve"> sistema multimedia.</w:t>
      </w:r>
    </w:p>
    <w:p w14:paraId="6E2A2281" w14:textId="65196E17" w:rsidR="00930D01" w:rsidRPr="00313C38" w:rsidRDefault="00930D01" w:rsidP="00313C38">
      <w:pPr>
        <w:spacing w:after="200" w:line="240" w:lineRule="auto"/>
        <w:jc w:val="both"/>
        <w:rPr>
          <w:rFonts w:ascii="Times New Roman" w:eastAsia="Times New Roman" w:hAnsi="Times New Roman" w:cs="Times New Roman"/>
          <w:sz w:val="24"/>
          <w:szCs w:val="24"/>
          <w:lang w:eastAsia="es-CO"/>
        </w:rPr>
      </w:pPr>
      <w:ins w:id="230" w:author="Andres Fernando Solano Alegria" w:date="2022-03-04T09:50:00Z">
        <w:r>
          <w:rPr>
            <w:rFonts w:ascii="Arial" w:eastAsia="Times New Roman" w:hAnsi="Arial" w:cs="Arial"/>
            <w:color w:val="000000"/>
            <w:sz w:val="24"/>
            <w:szCs w:val="24"/>
            <w:lang w:eastAsia="es-CO"/>
          </w:rPr>
          <w:t xml:space="preserve">La </w:t>
        </w:r>
        <w:r w:rsidRPr="00930D01">
          <w:rPr>
            <w:rFonts w:ascii="Arial" w:eastAsia="Times New Roman" w:hAnsi="Arial" w:cs="Arial"/>
            <w:color w:val="000000"/>
            <w:sz w:val="24"/>
            <w:szCs w:val="24"/>
            <w:highlight w:val="yellow"/>
            <w:lang w:eastAsia="es-CO"/>
            <w:rPrChange w:id="231" w:author="Andres Fernando Solano Alegria" w:date="2022-03-04T09:50:00Z">
              <w:rPr>
                <w:rFonts w:ascii="Arial" w:eastAsia="Times New Roman" w:hAnsi="Arial" w:cs="Arial"/>
                <w:color w:val="000000"/>
                <w:sz w:val="24"/>
                <w:szCs w:val="24"/>
                <w:lang w:eastAsia="es-CO"/>
              </w:rPr>
            </w:rPrChange>
          </w:rPr>
          <w:t xml:space="preserve">figura </w:t>
        </w:r>
        <w:commentRangeStart w:id="232"/>
        <w:r w:rsidRPr="00930D01">
          <w:rPr>
            <w:rFonts w:ascii="Arial" w:eastAsia="Times New Roman" w:hAnsi="Arial" w:cs="Arial"/>
            <w:color w:val="000000"/>
            <w:sz w:val="24"/>
            <w:szCs w:val="24"/>
            <w:highlight w:val="yellow"/>
            <w:lang w:eastAsia="es-CO"/>
            <w:rPrChange w:id="233" w:author="Andres Fernando Solano Alegria" w:date="2022-03-04T09:50:00Z">
              <w:rPr>
                <w:rFonts w:ascii="Arial" w:eastAsia="Times New Roman" w:hAnsi="Arial" w:cs="Arial"/>
                <w:color w:val="000000"/>
                <w:sz w:val="24"/>
                <w:szCs w:val="24"/>
                <w:lang w:eastAsia="es-CO"/>
              </w:rPr>
            </w:rPrChange>
          </w:rPr>
          <w:t>X</w:t>
        </w:r>
        <w:commentRangeEnd w:id="232"/>
        <w:r>
          <w:rPr>
            <w:rStyle w:val="Refdecomentario"/>
          </w:rPr>
          <w:commentReference w:id="232"/>
        </w:r>
        <w:r>
          <w:rPr>
            <w:rFonts w:ascii="Arial" w:eastAsia="Times New Roman" w:hAnsi="Arial" w:cs="Arial"/>
            <w:color w:val="000000"/>
            <w:sz w:val="24"/>
            <w:szCs w:val="24"/>
            <w:lang w:eastAsia="es-CO"/>
          </w:rPr>
          <w:t xml:space="preserve"> presenta…</w:t>
        </w:r>
      </w:ins>
    </w:p>
    <w:p w14:paraId="548E3DDE" w14:textId="77777777" w:rsidR="004E7CF5" w:rsidRDefault="004E7CF5" w:rsidP="004E7CF5">
      <w:pPr>
        <w:pStyle w:val="Descripcin"/>
        <w:keepNext/>
        <w:jc w:val="both"/>
      </w:pPr>
      <w:bookmarkStart w:id="234" w:name="_Toc97047006"/>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Pr>
          <w:noProof/>
        </w:rPr>
        <w:t>21</w:t>
      </w:r>
      <w:r w:rsidR="00495117">
        <w:rPr>
          <w:noProof/>
        </w:rPr>
        <w:fldChar w:fldCharType="end"/>
      </w:r>
      <w:r>
        <w:t xml:space="preserve"> Modelo por capas</w:t>
      </w:r>
      <w:bookmarkEnd w:id="234"/>
    </w:p>
    <w:p w14:paraId="6FE848C2" w14:textId="77777777" w:rsidR="00313C38" w:rsidRPr="00313C38" w:rsidRDefault="00313C38" w:rsidP="00313C38">
      <w:pPr>
        <w:spacing w:after="200" w:line="240" w:lineRule="auto"/>
        <w:jc w:val="both"/>
        <w:rPr>
          <w:rFonts w:ascii="Times New Roman" w:eastAsia="Times New Roman" w:hAnsi="Times New Roman" w:cs="Times New Roman"/>
          <w:sz w:val="24"/>
          <w:szCs w:val="24"/>
          <w:lang w:eastAsia="es-CO"/>
        </w:rPr>
      </w:pPr>
      <w:r w:rsidRPr="00313C38">
        <w:rPr>
          <w:rFonts w:ascii="Calibri" w:eastAsia="Times New Roman" w:hAnsi="Calibri" w:cs="Calibri"/>
          <w:i/>
          <w:iCs/>
          <w:noProof/>
          <w:color w:val="44546A"/>
          <w:sz w:val="18"/>
          <w:szCs w:val="18"/>
          <w:bdr w:val="none" w:sz="0" w:space="0" w:color="auto" w:frame="1"/>
          <w:lang w:eastAsia="es-CO"/>
        </w:rPr>
        <w:drawing>
          <wp:inline distT="0" distB="0" distL="0" distR="0" wp14:anchorId="19FF548B" wp14:editId="735B24EC">
            <wp:extent cx="5610225" cy="3162300"/>
            <wp:effectExtent l="0" t="0" r="9525" b="0"/>
            <wp:docPr id="52" name="Imagen 52" descr="https://lh6.googleusercontent.com/0S0fiKzfVNgjLMB7LTzXljMZkAWeOgwhMvxhjLQx96gS66LqioUDIvp1mkxUw5Z6pZK4TVf4dFC3QV7m0I4iP_E2G3SmdXUluzAHG6Dl_tEIWKp_bJZl64Ftyh0Rb08adBPXqS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0S0fiKzfVNgjLMB7LTzXljMZkAWeOgwhMvxhjLQx96gS66LqioUDIvp1mkxUw5Z6pZK4TVf4dFC3QV7m0I4iP_E2G3SmdXUluzAHG6Dl_tEIWKp_bJZl64Ftyh0Rb08adBPXqSB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3D3C35E2" w14:textId="77777777" w:rsidR="00313C38" w:rsidRPr="00313C38" w:rsidRDefault="00313C38" w:rsidP="00313C38">
      <w:pPr>
        <w:spacing w:after="20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Niveles y </w:t>
      </w:r>
      <w:commentRangeStart w:id="235"/>
      <w:r w:rsidRPr="00313C38">
        <w:rPr>
          <w:rFonts w:ascii="Arial" w:eastAsia="Times New Roman" w:hAnsi="Arial" w:cs="Arial"/>
          <w:b/>
          <w:bCs/>
          <w:color w:val="000000"/>
          <w:lang w:eastAsia="es-CO"/>
        </w:rPr>
        <w:t>capas</w:t>
      </w:r>
      <w:commentRangeEnd w:id="235"/>
      <w:r w:rsidR="00CF0915">
        <w:rPr>
          <w:rStyle w:val="Refdecomentario"/>
        </w:rPr>
        <w:commentReference w:id="235"/>
      </w:r>
    </w:p>
    <w:p w14:paraId="49EBFF3C" w14:textId="77777777" w:rsidR="00313C38" w:rsidRPr="00313C38" w:rsidRDefault="00313C38" w:rsidP="00313C38">
      <w:pPr>
        <w:spacing w:after="20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Para este proyecto fueron definidas 4 capas funcionales que tienen distintas funciones dentro de cada una de las etapas de la experiencia a desarrollar.</w:t>
      </w:r>
    </w:p>
    <w:p w14:paraId="7DAB7C5B" w14:textId="77777777" w:rsidR="00313C38" w:rsidRPr="00313C38" w:rsidRDefault="00313C38" w:rsidP="00313C38">
      <w:pPr>
        <w:spacing w:after="20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Cada una de estas capas se </w:t>
      </w:r>
      <w:commentRangeStart w:id="236"/>
      <w:r w:rsidRPr="00313C38">
        <w:rPr>
          <w:rFonts w:ascii="Arial" w:eastAsia="Times New Roman" w:hAnsi="Arial" w:cs="Arial"/>
          <w:color w:val="000000"/>
          <w:lang w:eastAsia="es-CO"/>
        </w:rPr>
        <w:t xml:space="preserve">encontraban </w:t>
      </w:r>
      <w:commentRangeEnd w:id="236"/>
      <w:r w:rsidR="00CF0915">
        <w:rPr>
          <w:rStyle w:val="Refdecomentario"/>
        </w:rPr>
        <w:commentReference w:id="236"/>
      </w:r>
      <w:r w:rsidRPr="00313C38">
        <w:rPr>
          <w:rFonts w:ascii="Arial" w:eastAsia="Times New Roman" w:hAnsi="Arial" w:cs="Arial"/>
          <w:color w:val="000000"/>
          <w:lang w:eastAsia="es-CO"/>
        </w:rPr>
        <w:t xml:space="preserve">almacenadas dentro del dispositivo donde se desplegará el sistema. En este caso por el tipo de solución </w:t>
      </w:r>
      <w:commentRangeStart w:id="237"/>
      <w:r w:rsidRPr="00313C38">
        <w:rPr>
          <w:rFonts w:ascii="Arial" w:eastAsia="Times New Roman" w:hAnsi="Arial" w:cs="Arial"/>
          <w:color w:val="000000"/>
          <w:lang w:eastAsia="es-CO"/>
        </w:rPr>
        <w:t>se definió que no contaría con niveles asociados al proyecto</w:t>
      </w:r>
      <w:commentRangeEnd w:id="237"/>
      <w:r w:rsidR="00CF0915">
        <w:rPr>
          <w:rStyle w:val="Refdecomentario"/>
        </w:rPr>
        <w:commentReference w:id="237"/>
      </w:r>
      <w:r w:rsidRPr="00313C38">
        <w:rPr>
          <w:rFonts w:ascii="Arial" w:eastAsia="Times New Roman" w:hAnsi="Arial" w:cs="Arial"/>
          <w:color w:val="000000"/>
          <w:lang w:eastAsia="es-CO"/>
        </w:rPr>
        <w:t>. </w:t>
      </w:r>
    </w:p>
    <w:p w14:paraId="36CEADEA"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238"/>
      <w:r w:rsidRPr="00313C38">
        <w:rPr>
          <w:rFonts w:ascii="Arial" w:eastAsia="Times New Roman" w:hAnsi="Arial" w:cs="Arial"/>
          <w:b/>
          <w:bCs/>
          <w:color w:val="000000"/>
          <w:lang w:eastAsia="es-CO"/>
        </w:rPr>
        <w:t>Capa de interfaz</w:t>
      </w:r>
      <w:commentRangeStart w:id="239"/>
      <w:r w:rsidRPr="00313C38">
        <w:rPr>
          <w:rFonts w:ascii="Arial" w:eastAsia="Times New Roman" w:hAnsi="Arial" w:cs="Arial"/>
          <w:b/>
          <w:bCs/>
          <w:color w:val="000000"/>
          <w:lang w:eastAsia="es-CO"/>
        </w:rPr>
        <w:t>.</w:t>
      </w:r>
      <w:r w:rsidRPr="00313C38">
        <w:rPr>
          <w:rFonts w:ascii="Arial" w:eastAsia="Times New Roman" w:hAnsi="Arial" w:cs="Arial"/>
          <w:color w:val="000000"/>
          <w:sz w:val="20"/>
          <w:szCs w:val="20"/>
          <w:lang w:eastAsia="es-CO"/>
        </w:rPr>
        <w:t xml:space="preserve"> </w:t>
      </w:r>
      <w:r w:rsidRPr="00313C38">
        <w:rPr>
          <w:rFonts w:ascii="Arial" w:eastAsia="Times New Roman" w:hAnsi="Arial" w:cs="Arial"/>
          <w:color w:val="000000"/>
          <w:lang w:eastAsia="es-CO"/>
        </w:rPr>
        <w:t>(</w:t>
      </w:r>
      <w:commentRangeEnd w:id="239"/>
      <w:r w:rsidR="00CF0915">
        <w:rPr>
          <w:rStyle w:val="Refdecomentario"/>
        </w:rPr>
        <w:commentReference w:id="239"/>
      </w:r>
      <w:r w:rsidRPr="00313C38">
        <w:rPr>
          <w:rFonts w:ascii="Arial" w:eastAsia="Times New Roman" w:hAnsi="Arial" w:cs="Arial"/>
          <w:color w:val="000000"/>
          <w:lang w:eastAsia="es-CO"/>
        </w:rPr>
        <w:t>funcionalidad relacionada con la User Interface)</w:t>
      </w:r>
    </w:p>
    <w:p w14:paraId="31F2B16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468D0D51"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Capa de Render. </w:t>
      </w:r>
      <w:r w:rsidRPr="00313C38">
        <w:rPr>
          <w:rFonts w:ascii="Arial" w:eastAsia="Times New Roman" w:hAnsi="Arial" w:cs="Arial"/>
          <w:color w:val="000000"/>
          <w:lang w:eastAsia="es-CO"/>
        </w:rPr>
        <w:t xml:space="preserve">Esta capa es definida como la parte donde se define toda la lógica detrás del procesamiento de los modelos en 3 dimensiones dentro de </w:t>
      </w:r>
      <w:r w:rsidRPr="00CF0915">
        <w:rPr>
          <w:rFonts w:ascii="Arial" w:eastAsia="Times New Roman" w:hAnsi="Arial" w:cs="Arial"/>
          <w:color w:val="000000"/>
          <w:highlight w:val="yellow"/>
          <w:lang w:eastAsia="es-CO"/>
          <w:rPrChange w:id="240" w:author="Andres Fernando Solano Alegria" w:date="2022-03-04T09:54:00Z">
            <w:rPr>
              <w:rFonts w:ascii="Arial" w:eastAsia="Times New Roman" w:hAnsi="Arial" w:cs="Arial"/>
              <w:color w:val="000000"/>
              <w:lang w:eastAsia="es-CO"/>
            </w:rPr>
          </w:rPrChange>
        </w:rPr>
        <w:t>nuestra</w:t>
      </w:r>
      <w:r w:rsidRPr="00313C38">
        <w:rPr>
          <w:rFonts w:ascii="Arial" w:eastAsia="Times New Roman" w:hAnsi="Arial" w:cs="Arial"/>
          <w:color w:val="000000"/>
          <w:lang w:eastAsia="es-CO"/>
        </w:rPr>
        <w:t xml:space="preserve"> experiencia multimedia.</w:t>
      </w:r>
    </w:p>
    <w:p w14:paraId="2C44C62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657284F5"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 xml:space="preserve">Capa de Control. </w:t>
      </w:r>
      <w:r w:rsidRPr="00313C38">
        <w:rPr>
          <w:rFonts w:ascii="Arial" w:eastAsia="Times New Roman" w:hAnsi="Arial" w:cs="Arial"/>
          <w:color w:val="000000"/>
          <w:lang w:eastAsia="es-CO"/>
        </w:rPr>
        <w:t>Mediante esta capa se desarrollan todas las opciones lógicas mediante las cuales el usuario conoce si la acción que realizó dentro de la experiencia es correcta o no.</w:t>
      </w:r>
    </w:p>
    <w:p w14:paraId="75638D1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72855EB"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lastRenderedPageBreak/>
        <w:t xml:space="preserve">Capa de Base de datos. </w:t>
      </w:r>
      <w:r w:rsidRPr="00313C38">
        <w:rPr>
          <w:rFonts w:ascii="Arial" w:eastAsia="Times New Roman" w:hAnsi="Arial" w:cs="Arial"/>
          <w:color w:val="000000"/>
          <w:lang w:eastAsia="es-CO"/>
        </w:rPr>
        <w:t>En esta capa se consolidan todos los datos de las acciones realizadas para lograr cuantificarla información y que los encargados de realizar la experiencia conozcan si el resultado del usuario es positivo.</w:t>
      </w:r>
      <w:commentRangeEnd w:id="238"/>
      <w:r w:rsidR="00E87A96">
        <w:rPr>
          <w:rStyle w:val="Refdecomentario"/>
        </w:rPr>
        <w:commentReference w:id="238"/>
      </w:r>
    </w:p>
    <w:p w14:paraId="3174D27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69BA0A1F"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242"/>
      <w:r w:rsidRPr="00313C38">
        <w:rPr>
          <w:rFonts w:ascii="Arial" w:eastAsia="Times New Roman" w:hAnsi="Arial" w:cs="Arial"/>
          <w:b/>
          <w:bCs/>
          <w:color w:val="000000"/>
          <w:lang w:eastAsia="es-CO"/>
        </w:rPr>
        <w:t xml:space="preserve">Beneficios </w:t>
      </w:r>
      <w:commentRangeEnd w:id="242"/>
      <w:r w:rsidR="00CF0915">
        <w:rPr>
          <w:rStyle w:val="Refdecomentario"/>
        </w:rPr>
        <w:commentReference w:id="242"/>
      </w:r>
      <w:r w:rsidRPr="00313C38">
        <w:rPr>
          <w:rFonts w:ascii="Arial" w:eastAsia="Times New Roman" w:hAnsi="Arial" w:cs="Arial"/>
          <w:b/>
          <w:bCs/>
          <w:color w:val="000000"/>
          <w:lang w:eastAsia="es-CO"/>
        </w:rPr>
        <w:t>de la arquitectura por capas</w:t>
      </w:r>
    </w:p>
    <w:p w14:paraId="212335A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Inicialmente este patrón arquitectónico </w:t>
      </w:r>
      <w:commentRangeStart w:id="243"/>
      <w:r w:rsidRPr="00313C38">
        <w:rPr>
          <w:rFonts w:ascii="Arial" w:eastAsia="Times New Roman" w:hAnsi="Arial" w:cs="Arial"/>
          <w:color w:val="000000"/>
          <w:lang w:eastAsia="es-CO"/>
        </w:rPr>
        <w:t xml:space="preserve">cuenta con una definición </w:t>
      </w:r>
      <w:r w:rsidRPr="00CF0915">
        <w:rPr>
          <w:rFonts w:ascii="Arial" w:eastAsia="Times New Roman" w:hAnsi="Arial" w:cs="Arial"/>
          <w:color w:val="000000"/>
          <w:highlight w:val="yellow"/>
          <w:lang w:eastAsia="es-CO"/>
          <w:rPrChange w:id="244" w:author="Andres Fernando Solano Alegria" w:date="2022-03-04T09:54:00Z">
            <w:rPr>
              <w:rFonts w:ascii="Arial" w:eastAsia="Times New Roman" w:hAnsi="Arial" w:cs="Arial"/>
              <w:color w:val="000000"/>
              <w:lang w:eastAsia="es-CO"/>
            </w:rPr>
          </w:rPrChange>
        </w:rPr>
        <w:t>muy</w:t>
      </w:r>
      <w:r w:rsidRPr="00313C38">
        <w:rPr>
          <w:rFonts w:ascii="Arial" w:eastAsia="Times New Roman" w:hAnsi="Arial" w:cs="Arial"/>
          <w:color w:val="000000"/>
          <w:lang w:eastAsia="es-CO"/>
        </w:rPr>
        <w:t xml:space="preserve"> clara de cada una de las funcionalidades que desarrolla la experiencia multimedia </w:t>
      </w:r>
      <w:commentRangeEnd w:id="243"/>
      <w:r w:rsidR="00CF0915">
        <w:rPr>
          <w:rStyle w:val="Refdecomentario"/>
        </w:rPr>
        <w:commentReference w:id="243"/>
      </w:r>
      <w:r w:rsidRPr="00313C38">
        <w:rPr>
          <w:rFonts w:ascii="Arial" w:eastAsia="Times New Roman" w:hAnsi="Arial" w:cs="Arial"/>
          <w:color w:val="000000"/>
          <w:lang w:eastAsia="es-CO"/>
        </w:rPr>
        <w:t xml:space="preserve">y mediante la cual </w:t>
      </w:r>
      <w:r w:rsidRPr="00CF0915">
        <w:rPr>
          <w:rFonts w:ascii="Arial" w:eastAsia="Times New Roman" w:hAnsi="Arial" w:cs="Arial"/>
          <w:color w:val="000000"/>
          <w:highlight w:val="yellow"/>
          <w:lang w:eastAsia="es-CO"/>
          <w:rPrChange w:id="245" w:author="Andres Fernando Solano Alegria" w:date="2022-03-04T09:55:00Z">
            <w:rPr>
              <w:rFonts w:ascii="Arial" w:eastAsia="Times New Roman" w:hAnsi="Arial" w:cs="Arial"/>
              <w:color w:val="000000"/>
              <w:lang w:eastAsia="es-CO"/>
            </w:rPr>
          </w:rPrChange>
        </w:rPr>
        <w:t>podemos</w:t>
      </w:r>
      <w:r w:rsidRPr="00313C38">
        <w:rPr>
          <w:rFonts w:ascii="Arial" w:eastAsia="Times New Roman" w:hAnsi="Arial" w:cs="Arial"/>
          <w:color w:val="000000"/>
          <w:lang w:eastAsia="es-CO"/>
        </w:rPr>
        <w:t xml:space="preserve"> definir de manera clara cada una de las capas esenciales de </w:t>
      </w:r>
      <w:r w:rsidRPr="00CF0915">
        <w:rPr>
          <w:rFonts w:ascii="Arial" w:eastAsia="Times New Roman" w:hAnsi="Arial" w:cs="Arial"/>
          <w:color w:val="000000"/>
          <w:highlight w:val="yellow"/>
          <w:lang w:eastAsia="es-CO"/>
          <w:rPrChange w:id="246" w:author="Andres Fernando Solano Alegria" w:date="2022-03-04T09:55:00Z">
            <w:rPr>
              <w:rFonts w:ascii="Arial" w:eastAsia="Times New Roman" w:hAnsi="Arial" w:cs="Arial"/>
              <w:color w:val="000000"/>
              <w:lang w:eastAsia="es-CO"/>
            </w:rPr>
          </w:rPrChange>
        </w:rPr>
        <w:t>nuestro</w:t>
      </w:r>
      <w:r w:rsidRPr="00313C38">
        <w:rPr>
          <w:rFonts w:ascii="Arial" w:eastAsia="Times New Roman" w:hAnsi="Arial" w:cs="Arial"/>
          <w:color w:val="000000"/>
          <w:lang w:eastAsia="es-CO"/>
        </w:rPr>
        <w:t xml:space="preserve"> sistema con lo que </w:t>
      </w:r>
      <w:r w:rsidRPr="00CF0915">
        <w:rPr>
          <w:rFonts w:ascii="Arial" w:eastAsia="Times New Roman" w:hAnsi="Arial" w:cs="Arial"/>
          <w:color w:val="000000"/>
          <w:highlight w:val="yellow"/>
          <w:lang w:eastAsia="es-CO"/>
          <w:rPrChange w:id="247" w:author="Andres Fernando Solano Alegria" w:date="2022-03-04T09:55:00Z">
            <w:rPr>
              <w:rFonts w:ascii="Arial" w:eastAsia="Times New Roman" w:hAnsi="Arial" w:cs="Arial"/>
              <w:color w:val="000000"/>
              <w:lang w:eastAsia="es-CO"/>
            </w:rPr>
          </w:rPrChange>
        </w:rPr>
        <w:t>tendremos</w:t>
      </w:r>
      <w:r w:rsidRPr="00313C38">
        <w:rPr>
          <w:rFonts w:ascii="Arial" w:eastAsia="Times New Roman" w:hAnsi="Arial" w:cs="Arial"/>
          <w:color w:val="000000"/>
          <w:lang w:eastAsia="es-CO"/>
        </w:rPr>
        <w:t xml:space="preserve"> la posibilidad de generar un cambio o aumento dentro de la tecnología o alcance de la solución sin tener la necesidad de reformular la arquitectura.</w:t>
      </w:r>
    </w:p>
    <w:p w14:paraId="5ECD50A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59D1255"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Gracias a que las capas inferiores no tienen una dependencia de las capas ubicadas en la parte superior de </w:t>
      </w:r>
      <w:r w:rsidRPr="00CF0915">
        <w:rPr>
          <w:rFonts w:ascii="Arial" w:eastAsia="Times New Roman" w:hAnsi="Arial" w:cs="Arial"/>
          <w:color w:val="000000"/>
          <w:highlight w:val="yellow"/>
          <w:lang w:eastAsia="es-CO"/>
          <w:rPrChange w:id="248" w:author="Andres Fernando Solano Alegria" w:date="2022-03-04T09:56:00Z">
            <w:rPr>
              <w:rFonts w:ascii="Arial" w:eastAsia="Times New Roman" w:hAnsi="Arial" w:cs="Arial"/>
              <w:color w:val="000000"/>
              <w:lang w:eastAsia="es-CO"/>
            </w:rPr>
          </w:rPrChange>
        </w:rPr>
        <w:t>nuestro</w:t>
      </w:r>
      <w:r w:rsidRPr="00313C38">
        <w:rPr>
          <w:rFonts w:ascii="Arial" w:eastAsia="Times New Roman" w:hAnsi="Arial" w:cs="Arial"/>
          <w:color w:val="000000"/>
          <w:lang w:eastAsia="es-CO"/>
        </w:rPr>
        <w:t xml:space="preserve"> sistema, se </w:t>
      </w:r>
      <w:r w:rsidRPr="00CF0915">
        <w:rPr>
          <w:rFonts w:ascii="Arial" w:eastAsia="Times New Roman" w:hAnsi="Arial" w:cs="Arial"/>
          <w:color w:val="000000"/>
          <w:highlight w:val="yellow"/>
          <w:lang w:eastAsia="es-CO"/>
          <w:rPrChange w:id="249" w:author="Andres Fernando Solano Alegria" w:date="2022-03-04T09:56:00Z">
            <w:rPr>
              <w:rFonts w:ascii="Arial" w:eastAsia="Times New Roman" w:hAnsi="Arial" w:cs="Arial"/>
              <w:color w:val="000000"/>
              <w:lang w:eastAsia="es-CO"/>
            </w:rPr>
          </w:rPrChange>
        </w:rPr>
        <w:t>nos</w:t>
      </w:r>
      <w:r w:rsidRPr="00313C38">
        <w:rPr>
          <w:rFonts w:ascii="Arial" w:eastAsia="Times New Roman" w:hAnsi="Arial" w:cs="Arial"/>
          <w:color w:val="000000"/>
          <w:lang w:eastAsia="es-CO"/>
        </w:rPr>
        <w:t xml:space="preserve"> presenta </w:t>
      </w:r>
      <w:commentRangeStart w:id="250"/>
      <w:r w:rsidRPr="00313C38">
        <w:rPr>
          <w:rFonts w:ascii="Arial" w:eastAsia="Times New Roman" w:hAnsi="Arial" w:cs="Arial"/>
          <w:color w:val="000000"/>
          <w:lang w:eastAsia="es-CO"/>
        </w:rPr>
        <w:t xml:space="preserve">más sencillo el acoplamiento </w:t>
      </w:r>
      <w:commentRangeEnd w:id="250"/>
      <w:r w:rsidR="00CF0915">
        <w:rPr>
          <w:rStyle w:val="Refdecomentario"/>
        </w:rPr>
        <w:commentReference w:id="250"/>
      </w:r>
      <w:r w:rsidRPr="00313C38">
        <w:rPr>
          <w:rFonts w:ascii="Arial" w:eastAsia="Times New Roman" w:hAnsi="Arial" w:cs="Arial"/>
          <w:color w:val="000000"/>
          <w:lang w:eastAsia="es-CO"/>
        </w:rPr>
        <w:t>y la reutilización de los componentes presentes en la experiencia.</w:t>
      </w:r>
    </w:p>
    <w:p w14:paraId="75D508A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08BA4E08"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Otro aspecto indispensable es el de las pruebas unitarias que pueden ser realizadas capa a capa antes de salir a producción para así lograr corregir fallos en una futura fase del proyecto</w:t>
      </w:r>
      <w:commentRangeStart w:id="251"/>
      <w:r w:rsidRPr="00313C38">
        <w:rPr>
          <w:rFonts w:ascii="Arial" w:eastAsia="Times New Roman" w:hAnsi="Arial" w:cs="Arial"/>
          <w:color w:val="000000"/>
          <w:lang w:eastAsia="es-CO"/>
        </w:rPr>
        <w:t>.</w:t>
      </w:r>
      <w:commentRangeEnd w:id="251"/>
      <w:r w:rsidR="00CF0915">
        <w:rPr>
          <w:rStyle w:val="Refdecomentario"/>
        </w:rPr>
        <w:commentReference w:id="251"/>
      </w:r>
    </w:p>
    <w:p w14:paraId="6E504E8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19E0EDFB" w14:textId="77777777" w:rsidR="00313C38" w:rsidRDefault="00313C38" w:rsidP="00313C38">
      <w:pPr>
        <w:spacing w:after="0" w:line="240" w:lineRule="auto"/>
        <w:rPr>
          <w:rFonts w:ascii="Arial" w:eastAsia="Times New Roman" w:hAnsi="Arial" w:cs="Arial"/>
          <w:b/>
          <w:bCs/>
          <w:color w:val="000000"/>
          <w:lang w:eastAsia="es-CO"/>
        </w:rPr>
      </w:pPr>
      <w:commentRangeStart w:id="252"/>
      <w:r w:rsidRPr="00313C38">
        <w:rPr>
          <w:rFonts w:ascii="Arial" w:eastAsia="Times New Roman" w:hAnsi="Arial" w:cs="Arial"/>
          <w:b/>
          <w:bCs/>
          <w:color w:val="000000"/>
          <w:lang w:eastAsia="es-CO"/>
        </w:rPr>
        <w:t xml:space="preserve">Modelo </w:t>
      </w:r>
      <w:commentRangeStart w:id="253"/>
      <w:r w:rsidRPr="00313C38">
        <w:rPr>
          <w:rFonts w:ascii="Arial" w:eastAsia="Times New Roman" w:hAnsi="Arial" w:cs="Arial"/>
          <w:b/>
          <w:bCs/>
          <w:color w:val="000000"/>
          <w:lang w:eastAsia="es-CO"/>
        </w:rPr>
        <w:t>c4</w:t>
      </w:r>
      <w:commentRangeEnd w:id="252"/>
      <w:commentRangeEnd w:id="253"/>
      <w:r w:rsidR="00A021BE">
        <w:rPr>
          <w:rStyle w:val="Refdecomentario"/>
        </w:rPr>
        <w:commentReference w:id="253"/>
      </w:r>
      <w:r w:rsidR="00A021BE">
        <w:rPr>
          <w:rStyle w:val="Refdecomentario"/>
        </w:rPr>
        <w:commentReference w:id="252"/>
      </w:r>
    </w:p>
    <w:p w14:paraId="6516695C" w14:textId="77777777" w:rsidR="004E7CF5" w:rsidRDefault="004E7CF5" w:rsidP="004E7CF5">
      <w:pPr>
        <w:pStyle w:val="Descripcin"/>
        <w:keepNext/>
      </w:pPr>
      <w:bookmarkStart w:id="254" w:name="_Toc97047007"/>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Pr>
          <w:noProof/>
        </w:rPr>
        <w:t>22</w:t>
      </w:r>
      <w:r w:rsidR="00495117">
        <w:rPr>
          <w:noProof/>
        </w:rPr>
        <w:fldChar w:fldCharType="end"/>
      </w:r>
      <w:r>
        <w:t xml:space="preserve"> Diagrama de componentes</w:t>
      </w:r>
      <w:bookmarkEnd w:id="254"/>
    </w:p>
    <w:p w14:paraId="27D4CA96" w14:textId="77777777" w:rsidR="004E7CF5" w:rsidRPr="00313C38" w:rsidRDefault="004E7CF5" w:rsidP="00313C38">
      <w:pPr>
        <w:spacing w:after="0" w:line="240" w:lineRule="auto"/>
        <w:rPr>
          <w:rFonts w:ascii="Times New Roman" w:eastAsia="Times New Roman" w:hAnsi="Times New Roman" w:cs="Times New Roman"/>
          <w:sz w:val="24"/>
          <w:szCs w:val="24"/>
          <w:lang w:eastAsia="es-CO"/>
        </w:rPr>
      </w:pPr>
      <w:commentRangeStart w:id="255"/>
      <w:r>
        <w:rPr>
          <w:noProof/>
          <w:lang w:eastAsia="es-CO"/>
        </w:rPr>
        <w:drawing>
          <wp:inline distT="0" distB="0" distL="0" distR="0" wp14:anchorId="0AA45611" wp14:editId="5D86860B">
            <wp:extent cx="5612130" cy="3156823"/>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commentRangeEnd w:id="255"/>
      <w:r w:rsidR="00176CE7">
        <w:rPr>
          <w:rStyle w:val="Refdecomentario"/>
        </w:rPr>
        <w:commentReference w:id="255"/>
      </w:r>
    </w:p>
    <w:p w14:paraId="296CA001" w14:textId="77777777" w:rsidR="004E7CF5" w:rsidRDefault="004E7CF5" w:rsidP="004E7CF5">
      <w:pPr>
        <w:pStyle w:val="Descripcin"/>
        <w:keepNext/>
      </w:pPr>
      <w:bookmarkStart w:id="256" w:name="_Toc97047008"/>
      <w:r>
        <w:lastRenderedPageBreak/>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Pr>
          <w:noProof/>
        </w:rPr>
        <w:t>23</w:t>
      </w:r>
      <w:r w:rsidR="00495117">
        <w:rPr>
          <w:noProof/>
        </w:rPr>
        <w:fldChar w:fldCharType="end"/>
      </w:r>
      <w:r>
        <w:t xml:space="preserve"> Diagrama del contenedor</w:t>
      </w:r>
      <w:bookmarkEnd w:id="256"/>
    </w:p>
    <w:p w14:paraId="47431317" w14:textId="77777777" w:rsidR="004E7CF5" w:rsidRDefault="004E7CF5" w:rsidP="00313C38">
      <w:pPr>
        <w:spacing w:after="0" w:line="240" w:lineRule="auto"/>
      </w:pPr>
      <w:commentRangeStart w:id="257"/>
      <w:r>
        <w:rPr>
          <w:noProof/>
          <w:lang w:eastAsia="es-CO"/>
        </w:rPr>
        <w:drawing>
          <wp:inline distT="0" distB="0" distL="0" distR="0" wp14:anchorId="0CD132DC" wp14:editId="5098D3C0">
            <wp:extent cx="5612130" cy="3156823"/>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commentRangeEnd w:id="257"/>
      <w:r w:rsidR="00A021BE">
        <w:rPr>
          <w:rStyle w:val="Refdecomentario"/>
        </w:rPr>
        <w:commentReference w:id="257"/>
      </w:r>
    </w:p>
    <w:p w14:paraId="73403331" w14:textId="77777777" w:rsidR="004E7CF5" w:rsidRDefault="004E7CF5" w:rsidP="004E7CF5">
      <w:pPr>
        <w:pStyle w:val="Descripcin"/>
        <w:keepNext/>
      </w:pPr>
      <w:bookmarkStart w:id="258" w:name="_Toc97047009"/>
      <w:r>
        <w:t xml:space="preserve">Ilustración </w:t>
      </w:r>
      <w:r w:rsidR="00495117">
        <w:rPr>
          <w:noProof/>
        </w:rPr>
        <w:fldChar w:fldCharType="begin"/>
      </w:r>
      <w:r w:rsidR="00495117">
        <w:rPr>
          <w:noProof/>
        </w:rPr>
        <w:instrText xml:space="preserve"> SEQ Ilustración \* ARABIC </w:instrText>
      </w:r>
      <w:r w:rsidR="00495117">
        <w:rPr>
          <w:noProof/>
        </w:rPr>
        <w:fldChar w:fldCharType="separate"/>
      </w:r>
      <w:r>
        <w:rPr>
          <w:noProof/>
        </w:rPr>
        <w:t>24</w:t>
      </w:r>
      <w:r w:rsidR="00495117">
        <w:rPr>
          <w:noProof/>
        </w:rPr>
        <w:fldChar w:fldCharType="end"/>
      </w:r>
      <w:r>
        <w:t xml:space="preserve"> Diagrama del contenedor</w:t>
      </w:r>
      <w:bookmarkEnd w:id="258"/>
    </w:p>
    <w:p w14:paraId="00F8D6D7" w14:textId="77777777" w:rsidR="00313C38" w:rsidRDefault="004E7CF5" w:rsidP="004E7CF5">
      <w:pPr>
        <w:spacing w:after="0" w:line="240" w:lineRule="auto"/>
        <w:rPr>
          <w:ins w:id="259" w:author="Andres Fernando Solano Alegria" w:date="2022-03-04T10:00:00Z"/>
          <w:rFonts w:ascii="Times New Roman" w:eastAsia="Times New Roman" w:hAnsi="Times New Roman" w:cs="Times New Roman"/>
          <w:sz w:val="24"/>
          <w:szCs w:val="24"/>
          <w:lang w:eastAsia="es-CO"/>
        </w:rPr>
      </w:pPr>
      <w:r>
        <w:rPr>
          <w:noProof/>
          <w:lang w:eastAsia="es-CO"/>
        </w:rPr>
        <w:drawing>
          <wp:inline distT="0" distB="0" distL="0" distR="0" wp14:anchorId="12003E93" wp14:editId="2E6D4E5E">
            <wp:extent cx="5612130" cy="3156823"/>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14:paraId="5F37C141" w14:textId="630D62F0" w:rsidR="0040781F" w:rsidRPr="00313C38" w:rsidRDefault="0040781F" w:rsidP="004E7CF5">
      <w:pPr>
        <w:spacing w:after="0" w:line="240" w:lineRule="auto"/>
        <w:rPr>
          <w:rFonts w:ascii="Times New Roman" w:eastAsia="Times New Roman" w:hAnsi="Times New Roman" w:cs="Times New Roman"/>
          <w:sz w:val="24"/>
          <w:szCs w:val="24"/>
          <w:lang w:eastAsia="es-CO"/>
        </w:rPr>
      </w:pPr>
      <w:commentRangeStart w:id="260"/>
      <w:ins w:id="261" w:author="Andres Fernando Solano Alegria" w:date="2022-03-04T10:01:00Z">
        <w:r>
          <w:rPr>
            <w:rFonts w:ascii="Times New Roman" w:eastAsia="Times New Roman" w:hAnsi="Times New Roman" w:cs="Times New Roman"/>
            <w:sz w:val="24"/>
            <w:szCs w:val="24"/>
            <w:lang w:eastAsia="es-CO"/>
          </w:rPr>
          <w:t>…</w:t>
        </w:r>
        <w:commentRangeEnd w:id="260"/>
        <w:r>
          <w:rPr>
            <w:rStyle w:val="Refdecomentario"/>
          </w:rPr>
          <w:commentReference w:id="260"/>
        </w:r>
      </w:ins>
    </w:p>
    <w:p w14:paraId="62F15431" w14:textId="77777777" w:rsidR="0040781F" w:rsidRDefault="0040781F">
      <w:pPr>
        <w:rPr>
          <w:ins w:id="262" w:author="Andres Fernando Solano Alegria" w:date="2022-03-04T10:00:00Z"/>
          <w:rFonts w:ascii="Arial" w:eastAsia="Times New Roman" w:hAnsi="Arial" w:cs="Arial"/>
          <w:b/>
          <w:bCs/>
          <w:kern w:val="36"/>
          <w:lang w:eastAsia="es-CO"/>
        </w:rPr>
      </w:pPr>
      <w:bookmarkStart w:id="263" w:name="_Toc97046865"/>
      <w:ins w:id="264" w:author="Andres Fernando Solano Alegria" w:date="2022-03-04T10:00:00Z">
        <w:r>
          <w:rPr>
            <w:rFonts w:ascii="Arial" w:hAnsi="Arial" w:cs="Arial"/>
          </w:rPr>
          <w:br w:type="page"/>
        </w:r>
      </w:ins>
    </w:p>
    <w:p w14:paraId="6556A948" w14:textId="05A34095" w:rsidR="00313C38" w:rsidRPr="004E7CF5" w:rsidRDefault="00313C38" w:rsidP="004E7CF5">
      <w:pPr>
        <w:pStyle w:val="Ttulo1"/>
        <w:rPr>
          <w:rFonts w:ascii="Arial" w:hAnsi="Arial" w:cs="Arial"/>
          <w:sz w:val="22"/>
          <w:szCs w:val="22"/>
        </w:rPr>
      </w:pPr>
      <w:r w:rsidRPr="004E7CF5">
        <w:rPr>
          <w:rFonts w:ascii="Arial" w:hAnsi="Arial" w:cs="Arial"/>
          <w:sz w:val="22"/>
          <w:szCs w:val="22"/>
        </w:rPr>
        <w:lastRenderedPageBreak/>
        <w:t>Tecnologías</w:t>
      </w:r>
      <w:bookmarkEnd w:id="263"/>
    </w:p>
    <w:p w14:paraId="48A90B52" w14:textId="2621A760"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A continuación, </w:t>
      </w:r>
      <w:ins w:id="265" w:author="Andres Fernando Solano Alegria" w:date="2022-03-04T10:04:00Z">
        <w:r w:rsidR="00BE28D5">
          <w:rPr>
            <w:rFonts w:ascii="Arial" w:eastAsia="Times New Roman" w:hAnsi="Arial" w:cs="Arial"/>
            <w:color w:val="000000"/>
            <w:lang w:eastAsia="es-CO"/>
          </w:rPr>
          <w:t xml:space="preserve">la tabla X </w:t>
        </w:r>
      </w:ins>
      <w:del w:id="266" w:author="Andres Fernando Solano Alegria" w:date="2022-03-04T10:04:00Z">
        <w:r w:rsidRPr="00313C38" w:rsidDel="00BE28D5">
          <w:rPr>
            <w:rFonts w:ascii="Arial" w:eastAsia="Times New Roman" w:hAnsi="Arial" w:cs="Arial"/>
            <w:color w:val="000000"/>
            <w:lang w:eastAsia="es-CO"/>
          </w:rPr>
          <w:delText xml:space="preserve">se </w:delText>
        </w:r>
      </w:del>
      <w:r w:rsidRPr="00313C38">
        <w:rPr>
          <w:rFonts w:ascii="Arial" w:eastAsia="Times New Roman" w:hAnsi="Arial" w:cs="Arial"/>
          <w:color w:val="000000"/>
          <w:lang w:eastAsia="es-CO"/>
        </w:rPr>
        <w:t>presenta</w:t>
      </w:r>
      <w:del w:id="267" w:author="Andres Fernando Solano Alegria" w:date="2022-03-04T10:04:00Z">
        <w:r w:rsidRPr="00313C38" w:rsidDel="00BE28D5">
          <w:rPr>
            <w:rFonts w:ascii="Arial" w:eastAsia="Times New Roman" w:hAnsi="Arial" w:cs="Arial"/>
            <w:color w:val="000000"/>
            <w:lang w:eastAsia="es-CO"/>
          </w:rPr>
          <w:delText>rán</w:delText>
        </w:r>
      </w:del>
      <w:r w:rsidRPr="00313C38">
        <w:rPr>
          <w:rFonts w:ascii="Arial" w:eastAsia="Times New Roman" w:hAnsi="Arial" w:cs="Arial"/>
          <w:color w:val="000000"/>
          <w:lang w:eastAsia="es-CO"/>
        </w:rPr>
        <w:t xml:space="preserve"> cada una de las tecnologías a utilizar para el desarrollo del sistema multimedia</w:t>
      </w:r>
      <w:r w:rsidRPr="00313C38">
        <w:rPr>
          <w:rFonts w:ascii="Arial" w:eastAsia="Times New Roman" w:hAnsi="Arial" w:cs="Arial"/>
          <w:b/>
          <w:bCs/>
          <w:color w:val="000000"/>
          <w:lang w:eastAsia="es-CO"/>
        </w:rPr>
        <w:t>.</w:t>
      </w:r>
    </w:p>
    <w:p w14:paraId="182417C4" w14:textId="77777777" w:rsidR="00313C38" w:rsidRPr="00313C38" w:rsidRDefault="00313C38" w:rsidP="00313C38">
      <w:pPr>
        <w:spacing w:before="40" w:after="0" w:line="240" w:lineRule="auto"/>
        <w:rPr>
          <w:rFonts w:ascii="Times New Roman" w:eastAsia="Times New Roman" w:hAnsi="Times New Roman" w:cs="Times New Roman"/>
          <w:sz w:val="24"/>
          <w:szCs w:val="24"/>
          <w:lang w:eastAsia="es-CO"/>
        </w:rPr>
      </w:pPr>
      <w:r w:rsidRPr="00BE28D5">
        <w:rPr>
          <w:rFonts w:ascii="Arial" w:eastAsia="Times New Roman" w:hAnsi="Arial" w:cs="Arial"/>
          <w:b/>
          <w:bCs/>
          <w:color w:val="000000"/>
          <w:highlight w:val="yellow"/>
          <w:lang w:eastAsia="es-CO"/>
          <w:rPrChange w:id="268" w:author="Andres Fernando Solano Alegria" w:date="2022-03-04T10:04:00Z">
            <w:rPr>
              <w:rFonts w:ascii="Arial" w:eastAsia="Times New Roman" w:hAnsi="Arial" w:cs="Arial"/>
              <w:b/>
              <w:bCs/>
              <w:color w:val="000000"/>
              <w:lang w:eastAsia="es-CO"/>
            </w:rPr>
          </w:rPrChange>
        </w:rPr>
        <w:t xml:space="preserve">Descripción de la </w:t>
      </w:r>
      <w:commentRangeStart w:id="269"/>
      <w:r w:rsidRPr="00BE28D5">
        <w:rPr>
          <w:rFonts w:ascii="Arial" w:eastAsia="Times New Roman" w:hAnsi="Arial" w:cs="Arial"/>
          <w:b/>
          <w:bCs/>
          <w:color w:val="000000"/>
          <w:highlight w:val="yellow"/>
          <w:lang w:eastAsia="es-CO"/>
          <w:rPrChange w:id="270" w:author="Andres Fernando Solano Alegria" w:date="2022-03-04T10:04:00Z">
            <w:rPr>
              <w:rFonts w:ascii="Arial" w:eastAsia="Times New Roman" w:hAnsi="Arial" w:cs="Arial"/>
              <w:b/>
              <w:bCs/>
              <w:color w:val="000000"/>
              <w:lang w:eastAsia="es-CO"/>
            </w:rPr>
          </w:rPrChange>
        </w:rPr>
        <w:t xml:space="preserve">viabilidad </w:t>
      </w:r>
      <w:commentRangeEnd w:id="269"/>
      <w:r w:rsidR="00BE28D5">
        <w:rPr>
          <w:rStyle w:val="Refdecomentario"/>
        </w:rPr>
        <w:commentReference w:id="269"/>
      </w:r>
      <w:r w:rsidRPr="00BE28D5">
        <w:rPr>
          <w:rFonts w:ascii="Arial" w:eastAsia="Times New Roman" w:hAnsi="Arial" w:cs="Arial"/>
          <w:b/>
          <w:bCs/>
          <w:color w:val="000000"/>
          <w:highlight w:val="yellow"/>
          <w:lang w:eastAsia="es-CO"/>
          <w:rPrChange w:id="271" w:author="Andres Fernando Solano Alegria" w:date="2022-03-04T10:04:00Z">
            <w:rPr>
              <w:rFonts w:ascii="Arial" w:eastAsia="Times New Roman" w:hAnsi="Arial" w:cs="Arial"/>
              <w:b/>
              <w:bCs/>
              <w:color w:val="000000"/>
              <w:lang w:eastAsia="es-CO"/>
            </w:rPr>
          </w:rPrChange>
        </w:rPr>
        <w:t>para el desarrollo del sistema multimedia</w:t>
      </w:r>
    </w:p>
    <w:p w14:paraId="3BB07EEA" w14:textId="77777777" w:rsidR="00313C38" w:rsidRPr="00313C38" w:rsidRDefault="00313C38" w:rsidP="00B14290">
      <w:pPr>
        <w:spacing w:line="240" w:lineRule="auto"/>
        <w:rPr>
          <w:rFonts w:ascii="Times New Roman" w:eastAsia="Times New Roman" w:hAnsi="Times New Roman" w:cs="Times New Roman"/>
          <w:sz w:val="24"/>
          <w:szCs w:val="24"/>
          <w:lang w:eastAsia="es-CO"/>
        </w:rPr>
      </w:pPr>
      <w:commentRangeStart w:id="272"/>
      <w:r w:rsidRPr="00313C38">
        <w:rPr>
          <w:rFonts w:ascii="Arial" w:eastAsia="Times New Roman" w:hAnsi="Arial" w:cs="Arial"/>
          <w:color w:val="000000"/>
          <w:lang w:eastAsia="es-CO"/>
        </w:rPr>
        <w:t>La Tabla 1, presenta los recursos necesarios para el desarrollo del software</w:t>
      </w:r>
      <w:commentRangeEnd w:id="272"/>
      <w:r w:rsidR="00BE28D5">
        <w:rPr>
          <w:rStyle w:val="Refdecomentario"/>
        </w:rPr>
        <w:commentReference w:id="272"/>
      </w:r>
    </w:p>
    <w:p w14:paraId="7D01A022" w14:textId="77777777" w:rsidR="00B14290" w:rsidRDefault="00B14290" w:rsidP="00B14290">
      <w:pPr>
        <w:pStyle w:val="Descripcin"/>
        <w:keepNext/>
      </w:pPr>
      <w:bookmarkStart w:id="273" w:name="_Toc97046881"/>
      <w:r>
        <w:t xml:space="preserve">Tabla </w:t>
      </w:r>
      <w:r w:rsidR="00495117">
        <w:rPr>
          <w:noProof/>
        </w:rPr>
        <w:fldChar w:fldCharType="begin"/>
      </w:r>
      <w:r w:rsidR="00495117">
        <w:rPr>
          <w:noProof/>
        </w:rPr>
        <w:instrText xml:space="preserve"> SEQ Tabla \* ARABIC </w:instrText>
      </w:r>
      <w:r w:rsidR="00495117">
        <w:rPr>
          <w:noProof/>
        </w:rPr>
        <w:fldChar w:fldCharType="separate"/>
      </w:r>
      <w:r>
        <w:rPr>
          <w:noProof/>
        </w:rPr>
        <w:t>7</w:t>
      </w:r>
      <w:r w:rsidR="00495117">
        <w:rPr>
          <w:noProof/>
        </w:rPr>
        <w:fldChar w:fldCharType="end"/>
      </w:r>
      <w:r>
        <w:t xml:space="preserve"> Viabilidad para el desarrollo del sistema</w:t>
      </w:r>
      <w:bookmarkEnd w:id="273"/>
    </w:p>
    <w:tbl>
      <w:tblPr>
        <w:tblW w:w="0" w:type="auto"/>
        <w:tblCellMar>
          <w:top w:w="15" w:type="dxa"/>
          <w:left w:w="15" w:type="dxa"/>
          <w:bottom w:w="15" w:type="dxa"/>
          <w:right w:w="15" w:type="dxa"/>
        </w:tblCellMar>
        <w:tblLook w:val="04A0" w:firstRow="1" w:lastRow="0" w:firstColumn="1" w:lastColumn="0" w:noHBand="0" w:noVBand="1"/>
        <w:tblPrChange w:id="274" w:author="Andres Fernando Solano Alegria" w:date="2022-03-04T10:05:00Z">
          <w:tblPr>
            <w:tblW w:w="0" w:type="auto"/>
            <w:tblCellMar>
              <w:top w:w="15" w:type="dxa"/>
              <w:left w:w="15" w:type="dxa"/>
              <w:bottom w:w="15" w:type="dxa"/>
              <w:right w:w="15" w:type="dxa"/>
            </w:tblCellMar>
            <w:tblLook w:val="04A0" w:firstRow="1" w:lastRow="0" w:firstColumn="1" w:lastColumn="0" w:noHBand="0" w:noVBand="1"/>
          </w:tblPr>
        </w:tblPrChange>
      </w:tblPr>
      <w:tblGrid>
        <w:gridCol w:w="1588"/>
        <w:gridCol w:w="1548"/>
        <w:gridCol w:w="1234"/>
        <w:gridCol w:w="1641"/>
        <w:gridCol w:w="1095"/>
        <w:gridCol w:w="1712"/>
        <w:tblGridChange w:id="275">
          <w:tblGrid>
            <w:gridCol w:w="1215"/>
            <w:gridCol w:w="373"/>
            <w:gridCol w:w="1250"/>
            <w:gridCol w:w="298"/>
            <w:gridCol w:w="990"/>
            <w:gridCol w:w="244"/>
            <w:gridCol w:w="1505"/>
            <w:gridCol w:w="136"/>
            <w:gridCol w:w="1006"/>
            <w:gridCol w:w="89"/>
            <w:gridCol w:w="1712"/>
          </w:tblGrid>
        </w:tblGridChange>
      </w:tblGrid>
      <w:tr w:rsidR="00313C38" w:rsidRPr="00313C38" w14:paraId="33E54743" w14:textId="77777777" w:rsidTr="00BE28D5">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76" w:author="Andres Fernando Solano Alegria" w:date="2022-03-04T10:05:00Z">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4269435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77" w:author="Andres Fernando Solano Alegria" w:date="2022-03-04T10:05:00Z">
              <w:tcPr>
                <w:tcW w:w="0" w:type="auto"/>
                <w:gridSpan w:val="2"/>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5B495EB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Recursos</w:t>
            </w:r>
          </w:p>
        </w:tc>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78" w:author="Andres Fernando Solano Alegria" w:date="2022-03-04T10:05:00Z">
              <w:tcPr>
                <w:tcW w:w="0" w:type="auto"/>
                <w:gridSpan w:val="2"/>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28C33A7E"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Requerido</w:t>
            </w:r>
          </w:p>
        </w:tc>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79" w:author="Andres Fernando Solano Alegria" w:date="2022-03-04T10:05:00Z">
              <w:tcPr>
                <w:tcW w:w="0" w:type="auto"/>
                <w:gridSpan w:val="2"/>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64A7CD76"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Función</w:t>
            </w:r>
          </w:p>
        </w:tc>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80" w:author="Andres Fernando Solano Alegria" w:date="2022-03-04T10:05:00Z">
              <w:tcPr>
                <w:tcW w:w="0" w:type="auto"/>
                <w:gridSpan w:val="2"/>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148211F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Change w:id="281" w:author="Andres Fernando Solano Alegria" w:date="2022-03-04T10:05:00Z">
              <w:tcPr>
                <w:tcW w:w="0" w:type="auto"/>
                <w:gridSpan w:val="2"/>
                <w:tcBorders>
                  <w:top w:val="single" w:sz="8" w:space="0" w:color="000000"/>
                  <w:left w:val="single" w:sz="8" w:space="0" w:color="000000"/>
                  <w:bottom w:val="single" w:sz="8" w:space="0" w:color="000000"/>
                  <w:right w:val="single" w:sz="8" w:space="0" w:color="000000"/>
                </w:tcBorders>
                <w:shd w:val="clear" w:color="auto" w:fill="B0F2C2"/>
                <w:tcMar>
                  <w:top w:w="100" w:type="dxa"/>
                  <w:left w:w="100" w:type="dxa"/>
                  <w:bottom w:w="100" w:type="dxa"/>
                  <w:right w:w="100" w:type="dxa"/>
                </w:tcMar>
                <w:hideMark/>
              </w:tcPr>
            </w:tcPrChange>
          </w:tcPr>
          <w:p w14:paraId="5CF8125C"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b/>
                <w:bCs/>
                <w:color w:val="000000"/>
                <w:lang w:eastAsia="es-CO"/>
              </w:rPr>
              <w:t>Costo unidad</w:t>
            </w:r>
          </w:p>
        </w:tc>
      </w:tr>
      <w:tr w:rsidR="00313C38" w:rsidRPr="00313C38" w14:paraId="6F73F537" w14:textId="77777777" w:rsidTr="00313C38">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A82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158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Dispositivo móvil (Celular)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2C4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2470" w14:textId="77777777" w:rsidR="00313C38" w:rsidRPr="00313C38" w:rsidRDefault="00313C38" w:rsidP="00313C38">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El celular es el dispositivo más importante, pues es el medio por donde se mostrará el todo el contenido del aplicativo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C09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596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$700.000</w:t>
            </w:r>
          </w:p>
        </w:tc>
      </w:tr>
      <w:tr w:rsidR="00313C38" w:rsidRPr="00313C38" w14:paraId="0371268D"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33F6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5F8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Computador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0D93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F3EA" w14:textId="77777777" w:rsidR="00313C38" w:rsidRPr="00313C38" w:rsidRDefault="00313C38" w:rsidP="00313C38">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 el dispositivo qué permitirá toda la programación del sistema, el desarrollo de los modelos y las animaciones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20A9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CE74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$2’500.000</w:t>
            </w:r>
          </w:p>
        </w:tc>
      </w:tr>
      <w:tr w:rsidR="00313C38" w:rsidRPr="00313C38" w14:paraId="5A34D8D3" w14:textId="77777777" w:rsidTr="00313C38">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9297" w14:textId="77777777" w:rsidR="00313C38" w:rsidRPr="00BE28D5" w:rsidRDefault="00313C38" w:rsidP="00313C38">
            <w:pPr>
              <w:spacing w:after="0" w:line="240" w:lineRule="auto"/>
              <w:jc w:val="center"/>
              <w:rPr>
                <w:rFonts w:ascii="Times New Roman" w:eastAsia="Times New Roman" w:hAnsi="Times New Roman" w:cs="Times New Roman"/>
                <w:sz w:val="24"/>
                <w:szCs w:val="24"/>
                <w:highlight w:val="yellow"/>
                <w:lang w:eastAsia="es-CO"/>
                <w:rPrChange w:id="282" w:author="Andres Fernando Solano Alegria" w:date="2022-03-04T10:06:00Z">
                  <w:rPr>
                    <w:rFonts w:ascii="Times New Roman" w:eastAsia="Times New Roman" w:hAnsi="Times New Roman" w:cs="Times New Roman"/>
                    <w:sz w:val="24"/>
                    <w:szCs w:val="24"/>
                    <w:lang w:eastAsia="es-CO"/>
                  </w:rPr>
                </w:rPrChange>
              </w:rPr>
            </w:pPr>
            <w:commentRangeStart w:id="283"/>
            <w:r w:rsidRPr="00BE28D5">
              <w:rPr>
                <w:rFonts w:ascii="Arial" w:eastAsia="Times New Roman" w:hAnsi="Arial" w:cs="Arial"/>
                <w:color w:val="000000"/>
                <w:highlight w:val="yellow"/>
                <w:shd w:val="clear" w:color="auto" w:fill="FFFFFF"/>
                <w:lang w:eastAsia="es-CO"/>
                <w:rPrChange w:id="284" w:author="Andres Fernando Solano Alegria" w:date="2022-03-04T10:06:00Z">
                  <w:rPr>
                    <w:rFonts w:ascii="Arial" w:eastAsia="Times New Roman" w:hAnsi="Arial" w:cs="Arial"/>
                    <w:color w:val="000000"/>
                    <w:shd w:val="clear" w:color="auto" w:fill="FFFFFF"/>
                    <w:lang w:eastAsia="es-CO"/>
                  </w:rPr>
                </w:rPrChange>
              </w:rPr>
              <w:t>Software</w:t>
            </w:r>
            <w:commentRangeEnd w:id="283"/>
            <w:r w:rsidR="00BE28D5">
              <w:rPr>
                <w:rStyle w:val="Refdecomentario"/>
              </w:rPr>
              <w:commentReference w:id="283"/>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47A82"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85"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286" w:author="Andres Fernando Solano Alegria" w:date="2022-03-04T10:06:00Z">
                  <w:rPr>
                    <w:rFonts w:ascii="Arial" w:eastAsia="Times New Roman" w:hAnsi="Arial" w:cs="Arial"/>
                    <w:color w:val="000000"/>
                    <w:shd w:val="clear" w:color="auto" w:fill="FFFFFF"/>
                    <w:lang w:eastAsia="es-CO"/>
                  </w:rPr>
                </w:rPrChange>
              </w:rPr>
              <w:t>Motor de videojuego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83E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E580" w14:textId="77777777" w:rsidR="00313C38" w:rsidRPr="00313C38" w:rsidRDefault="00313C38" w:rsidP="00313C38">
            <w:pPr>
              <w:spacing w:after="0"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Este motor permitirá la integración de todos los contenidos para la creación de la experiencia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479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8B7B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$6’822.000</w:t>
            </w:r>
          </w:p>
          <w:p w14:paraId="36CC646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/por año</w:t>
            </w:r>
          </w:p>
        </w:tc>
      </w:tr>
      <w:tr w:rsidR="00313C38" w:rsidRPr="00313C38" w14:paraId="497953A2"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6EF7D6"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87"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96C6"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88"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289" w:author="Andres Fernando Solano Alegria" w:date="2022-03-04T10:06:00Z">
                  <w:rPr>
                    <w:rFonts w:ascii="Arial" w:eastAsia="Times New Roman" w:hAnsi="Arial" w:cs="Arial"/>
                    <w:color w:val="000000"/>
                    <w:shd w:val="clear" w:color="auto" w:fill="FFFFFF"/>
                    <w:lang w:eastAsia="es-CO"/>
                  </w:rPr>
                </w:rPrChange>
              </w:rPr>
              <w:t>Adobe Premiere Pro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EF1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B11E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 xml:space="preserve">En este programa se podrá realizar la edición de los videos que </w:t>
            </w:r>
            <w:r w:rsidRPr="00313C38">
              <w:rPr>
                <w:rFonts w:ascii="Arial" w:eastAsia="Times New Roman" w:hAnsi="Arial" w:cs="Arial"/>
                <w:color w:val="000000"/>
                <w:shd w:val="clear" w:color="auto" w:fill="FFFFFF"/>
                <w:lang w:eastAsia="es-CO"/>
              </w:rPr>
              <w:lastRenderedPageBreak/>
              <w:t>se necesiten para la experiencia.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C9B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6BE8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$2’260.524/Este precio incluye toda la suite de Adobe durante un año</w:t>
            </w:r>
          </w:p>
        </w:tc>
      </w:tr>
      <w:tr w:rsidR="00313C38" w:rsidRPr="00313C38" w14:paraId="6DAB94FA"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8A45F7"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0"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B05F3"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1"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292" w:author="Andres Fernando Solano Alegria" w:date="2022-03-04T10:06:00Z">
                  <w:rPr>
                    <w:rFonts w:ascii="Arial" w:eastAsia="Times New Roman" w:hAnsi="Arial" w:cs="Arial"/>
                    <w:color w:val="000000"/>
                    <w:shd w:val="clear" w:color="auto" w:fill="FFFFFF"/>
                    <w:lang w:eastAsia="es-CO"/>
                  </w:rPr>
                </w:rPrChange>
              </w:rPr>
              <w:t>Adobe After Effects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0005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B56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Este programa será una herramienta qué complementará a Adobe Premiere, con After Effects se realizarán principalmente las animaciones 2D.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B3B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4D05"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$2’260.524</w:t>
            </w:r>
          </w:p>
        </w:tc>
      </w:tr>
      <w:tr w:rsidR="00313C38" w:rsidRPr="00313C38" w14:paraId="669140B6"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7F24B1"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3"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F8D78"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4"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295" w:author="Andres Fernando Solano Alegria" w:date="2022-03-04T10:06:00Z">
                  <w:rPr>
                    <w:rFonts w:ascii="Arial" w:eastAsia="Times New Roman" w:hAnsi="Arial" w:cs="Arial"/>
                    <w:color w:val="000000"/>
                    <w:shd w:val="clear" w:color="auto" w:fill="FFFFFF"/>
                    <w:lang w:eastAsia="es-CO"/>
                  </w:rPr>
                </w:rPrChange>
              </w:rPr>
              <w:t>Adobe Illustrator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EF0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202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Este programa será utilizado para realizar todas las ilustraciones que ambientaron el entorno durante el recorrido de la experiencia, así también como el desarrollo de la interfaz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84D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F6CF"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$2’260.524</w:t>
            </w:r>
          </w:p>
        </w:tc>
      </w:tr>
      <w:tr w:rsidR="00313C38" w:rsidRPr="00313C38" w14:paraId="24C65F57"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6C6AF8"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6"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098A9"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7"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298" w:author="Andres Fernando Solano Alegria" w:date="2022-03-04T10:06:00Z">
                  <w:rPr>
                    <w:rFonts w:ascii="Arial" w:eastAsia="Times New Roman" w:hAnsi="Arial" w:cs="Arial"/>
                    <w:color w:val="000000"/>
                    <w:shd w:val="clear" w:color="auto" w:fill="FFFFFF"/>
                    <w:lang w:eastAsia="es-CO"/>
                  </w:rPr>
                </w:rPrChange>
              </w:rPr>
              <w:t>Adobe Photoshop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933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6712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 xml:space="preserve">Esta herramienta será utilizada para crear los bocetos de la experiencia multimedia, además ayudará a producir las </w:t>
            </w:r>
            <w:r w:rsidRPr="00313C38">
              <w:rPr>
                <w:rFonts w:ascii="Arial" w:eastAsia="Times New Roman" w:hAnsi="Arial" w:cs="Arial"/>
                <w:color w:val="000000"/>
                <w:shd w:val="clear" w:color="auto" w:fill="FFFFFF"/>
                <w:lang w:eastAsia="es-CO"/>
              </w:rPr>
              <w:lastRenderedPageBreak/>
              <w:t>texturas qué se vayan a utilizar para los modelos 3D.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2DC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BC08"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$2’260.524</w:t>
            </w:r>
          </w:p>
        </w:tc>
      </w:tr>
      <w:tr w:rsidR="00313C38" w:rsidRPr="00313C38" w14:paraId="577BD74E"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445DAD"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299"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AA437"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0"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301" w:author="Andres Fernando Solano Alegria" w:date="2022-03-04T10:06:00Z">
                  <w:rPr>
                    <w:rFonts w:ascii="Arial" w:eastAsia="Times New Roman" w:hAnsi="Arial" w:cs="Arial"/>
                    <w:color w:val="000000"/>
                    <w:shd w:val="clear" w:color="auto" w:fill="FFFFFF"/>
                    <w:lang w:eastAsia="es-CO"/>
                  </w:rPr>
                </w:rPrChange>
              </w:rPr>
              <w:t>Blender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C12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A41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Blender será la herramienta seleccionada para realizar todas animaciones 3D que requiera el sistema junto con las respectivas animaciones.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1619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F07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42B7E620"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FFBAC1"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2"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5BC7"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3"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304" w:author="Andres Fernando Solano Alegria" w:date="2022-03-04T10:06:00Z">
                  <w:rPr>
                    <w:rFonts w:ascii="Arial" w:eastAsia="Times New Roman" w:hAnsi="Arial" w:cs="Arial"/>
                    <w:color w:val="000000"/>
                    <w:shd w:val="clear" w:color="auto" w:fill="FFFFFF"/>
                    <w:lang w:eastAsia="es-CO"/>
                  </w:rPr>
                </w:rPrChange>
              </w:rPr>
              <w:t>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96B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7D7E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Esta es una herramienta que será empleada para guardar el registro de datos de todos los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8DB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30B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4E9CCEF6"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0426F4"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5"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2380"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6"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307" w:author="Andres Fernando Solano Alegria" w:date="2022-03-04T10:06:00Z">
                  <w:rPr>
                    <w:rFonts w:ascii="Arial" w:eastAsia="Times New Roman" w:hAnsi="Arial" w:cs="Arial"/>
                    <w:color w:val="000000"/>
                    <w:shd w:val="clear" w:color="auto" w:fill="FFFFFF"/>
                    <w:lang w:eastAsia="es-CO"/>
                  </w:rPr>
                </w:rPrChange>
              </w:rPr>
              <w:t>phpMyAdmin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BC9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3E31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Esta es la herramienta que almacenará los datos ingresados por los usuarios con la intención de manejar la administración de MySQL a través de páginas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B54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A38A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5EC62307"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BCA136"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8"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7966"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09"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310" w:author="Andres Fernando Solano Alegria" w:date="2022-03-04T10:06:00Z">
                  <w:rPr>
                    <w:rFonts w:ascii="Arial" w:eastAsia="Times New Roman" w:hAnsi="Arial" w:cs="Arial"/>
                    <w:color w:val="000000"/>
                    <w:shd w:val="clear" w:color="auto" w:fill="FFFFFF"/>
                    <w:lang w:eastAsia="es-CO"/>
                  </w:rPr>
                </w:rPrChange>
              </w:rPr>
              <w:t>Aplicación de escritorio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FD5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EBA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 xml:space="preserve">La aplicación será la herramienta donde se </w:t>
            </w:r>
            <w:r w:rsidRPr="00313C38">
              <w:rPr>
                <w:rFonts w:ascii="Arial" w:eastAsia="Times New Roman" w:hAnsi="Arial" w:cs="Arial"/>
                <w:color w:val="000000"/>
                <w:shd w:val="clear" w:color="auto" w:fill="FFFFFF"/>
                <w:lang w:eastAsia="es-CO"/>
              </w:rPr>
              <w:lastRenderedPageBreak/>
              <w:t>ejecutará toda la experiencia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F36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B34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3524DB81"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3ABB20"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11" w:author="Andres Fernando Solano Alegria" w:date="2022-03-04T10:06:00Z">
                  <w:rPr>
                    <w:rFonts w:ascii="Times New Roman" w:eastAsia="Times New Roman" w:hAnsi="Times New Roman" w:cs="Times New Roman"/>
                    <w:sz w:val="24"/>
                    <w:szCs w:val="24"/>
                    <w:lang w:eastAsia="es-CO"/>
                  </w:rPr>
                </w:rPrChang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B6EE" w14:textId="77777777" w:rsidR="00313C38" w:rsidRPr="00BE28D5" w:rsidRDefault="00313C38" w:rsidP="00313C38">
            <w:pPr>
              <w:spacing w:after="0" w:line="240" w:lineRule="auto"/>
              <w:rPr>
                <w:rFonts w:ascii="Times New Roman" w:eastAsia="Times New Roman" w:hAnsi="Times New Roman" w:cs="Times New Roman"/>
                <w:sz w:val="24"/>
                <w:szCs w:val="24"/>
                <w:highlight w:val="yellow"/>
                <w:lang w:eastAsia="es-CO"/>
                <w:rPrChange w:id="312"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shd w:val="clear" w:color="auto" w:fill="FFFFFF"/>
                <w:lang w:eastAsia="es-CO"/>
                <w:rPrChange w:id="313" w:author="Andres Fernando Solano Alegria" w:date="2022-03-04T10:06:00Z">
                  <w:rPr>
                    <w:rFonts w:ascii="Arial" w:eastAsia="Times New Roman" w:hAnsi="Arial" w:cs="Arial"/>
                    <w:color w:val="000000"/>
                    <w:shd w:val="clear" w:color="auto" w:fill="FFFFFF"/>
                    <w:lang w:eastAsia="es-CO"/>
                  </w:rPr>
                </w:rPrChange>
              </w:rPr>
              <w:t>Editor de código (Visual Studio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AF7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81EE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Esta herramienta será necesaria para la escritura del código y toda la lógica detrás de la aplicación en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5A11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1B2CA"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587E1751" w14:textId="77777777" w:rsidTr="00313C38">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C1D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8CF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Animador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1233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CB4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Persona necesaria para desarrollar las animaciones que se presentarán en el recorrido de la experiencia.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5DFF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D248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$1’500.000/mes</w:t>
            </w:r>
          </w:p>
        </w:tc>
      </w:tr>
      <w:tr w:rsidR="00313C38" w:rsidRPr="00313C38" w14:paraId="09AEC670"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516FF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0518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Ilustrador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C3D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D4B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Persona necesaria para el desarrollo de las ilustraciones, como personajes 2D, la ambientación de los tapetes y el diseño de las fichas.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7669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D2C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$1’200.000/mes</w:t>
            </w:r>
          </w:p>
        </w:tc>
      </w:tr>
      <w:tr w:rsidR="00313C38" w:rsidRPr="00313C38" w14:paraId="7563B26B"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FF608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F9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Programador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A8DF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B44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 xml:space="preserve">Persona necesaria para conectar la base de datos, el backend y el </w:t>
            </w:r>
            <w:r w:rsidRPr="00313C38">
              <w:rPr>
                <w:rFonts w:ascii="Arial" w:eastAsia="Times New Roman" w:hAnsi="Arial" w:cs="Arial"/>
                <w:color w:val="000000"/>
                <w:shd w:val="clear" w:color="auto" w:fill="FFFFFF"/>
                <w:lang w:eastAsia="es-CO"/>
              </w:rPr>
              <w:lastRenderedPageBreak/>
              <w:t>frontend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5A6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5EF6"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$2’200.000/mes</w:t>
            </w:r>
          </w:p>
        </w:tc>
      </w:tr>
      <w:tr w:rsidR="00313C38" w:rsidRPr="00313C38" w14:paraId="4A9036F0" w14:textId="77777777" w:rsidTr="00313C38">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0B5C7" w14:textId="77777777" w:rsidR="00313C38" w:rsidRPr="00313C38" w:rsidRDefault="00313C38" w:rsidP="00313C38">
            <w:pPr>
              <w:spacing w:after="0" w:line="240" w:lineRule="auto"/>
              <w:jc w:val="center"/>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Otros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43EC"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Infraestructura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8A2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D6B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Lugar donde se dispondrá la experiencia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59DBF"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6082"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$0</w:t>
            </w:r>
          </w:p>
        </w:tc>
      </w:tr>
      <w:tr w:rsidR="00313C38" w:rsidRPr="00313C38" w14:paraId="50C456F4"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987B9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1B7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Impresiones de los tapetes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A6200"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E80C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Es necesario imprimir los tapetes para que se pueda desarrollar la experiencia.</w:t>
            </w:r>
          </w:p>
          <w:p w14:paraId="40601A6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Que estarán hechos de cartón de 1,8 metros de largo, por 1,8 metros de ancho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1CAD8"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5 tapetes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89C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771.900</w:t>
            </w:r>
          </w:p>
        </w:tc>
      </w:tr>
      <w:tr w:rsidR="00313C38" w:rsidRPr="00313C38" w14:paraId="20B880AE"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489E1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BA55"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Gafas Cardboard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25A4"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11D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Elemento necesario para poner el celular y poder desarrollar la experiencia.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67E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CEC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$66.892</w:t>
            </w:r>
          </w:p>
        </w:tc>
      </w:tr>
      <w:tr w:rsidR="00313C38" w:rsidRPr="00313C38" w14:paraId="4331CE4D" w14:textId="77777777" w:rsidTr="00313C38">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2D6063"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9341"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Impresiones de las fichas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DD8E"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929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Elementos necesarios para poder hacer las divisiones y que se pueda desarrollar la experiencia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C6407"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30 fichas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2AB9"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Arial" w:eastAsia="Times New Roman" w:hAnsi="Arial" w:cs="Arial"/>
                <w:color w:val="000000"/>
                <w:shd w:val="clear" w:color="auto" w:fill="FFFFFF"/>
                <w:lang w:eastAsia="es-CO"/>
              </w:rPr>
              <w:t>$250.000</w:t>
            </w:r>
          </w:p>
        </w:tc>
      </w:tr>
    </w:tbl>
    <w:p w14:paraId="68C44AAB"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p>
    <w:p w14:paraId="4D717523" w14:textId="77777777" w:rsidR="00313C38" w:rsidRPr="00BE28D5" w:rsidRDefault="00313C38" w:rsidP="00313C38">
      <w:pPr>
        <w:spacing w:line="240" w:lineRule="auto"/>
        <w:jc w:val="both"/>
        <w:rPr>
          <w:rFonts w:ascii="Times New Roman" w:eastAsia="Times New Roman" w:hAnsi="Times New Roman" w:cs="Times New Roman"/>
          <w:sz w:val="24"/>
          <w:szCs w:val="24"/>
          <w:highlight w:val="yellow"/>
          <w:lang w:eastAsia="es-CO"/>
          <w:rPrChange w:id="314"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lang w:eastAsia="es-CO"/>
          <w:rPrChange w:id="315" w:author="Andres Fernando Solano Alegria" w:date="2022-03-04T10:06:00Z">
            <w:rPr>
              <w:rFonts w:ascii="Arial" w:eastAsia="Times New Roman" w:hAnsi="Arial" w:cs="Arial"/>
              <w:color w:val="000000"/>
              <w:lang w:eastAsia="es-CO"/>
            </w:rPr>
          </w:rPrChange>
        </w:rPr>
        <w:t>Precio preliminar total para el desarrollo del sistema: $43’438.884 COP</w:t>
      </w:r>
    </w:p>
    <w:p w14:paraId="14A79297" w14:textId="77777777" w:rsidR="00313C38" w:rsidRPr="00BE28D5" w:rsidRDefault="00313C38" w:rsidP="00313C38">
      <w:pPr>
        <w:spacing w:line="240" w:lineRule="auto"/>
        <w:jc w:val="both"/>
        <w:rPr>
          <w:rFonts w:ascii="Times New Roman" w:eastAsia="Times New Roman" w:hAnsi="Times New Roman" w:cs="Times New Roman"/>
          <w:sz w:val="24"/>
          <w:szCs w:val="24"/>
          <w:highlight w:val="yellow"/>
          <w:lang w:eastAsia="es-CO"/>
          <w:rPrChange w:id="316"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lang w:eastAsia="es-CO"/>
          <w:rPrChange w:id="317" w:author="Andres Fernando Solano Alegria" w:date="2022-03-04T10:06:00Z">
            <w:rPr>
              <w:rFonts w:ascii="Arial" w:eastAsia="Times New Roman" w:hAnsi="Arial" w:cs="Arial"/>
              <w:color w:val="000000"/>
              <w:lang w:eastAsia="es-CO"/>
            </w:rPr>
          </w:rPrChange>
        </w:rPr>
        <w:t xml:space="preserve">Después de realizar el análisis de los riesgos, se encontró que el mayor riesgo para el desarrollo del proyecto es el elevado costo de producción en una primera inversión. La estimación de este costo se realizó a partir de un tiempo de desarrollo estimado en cinco meses, donde se tomaron en cuenta elementos necesarios para la ejecución del proyecto, como: elementos hardware, software y de personal. A pesar de que el proyecto tiene un alto costo para su realización, este riesgo puede ser mitigado gracias a que es un proyecto realizado por estudiantes de la UAO y se desarrollaría dentro de las sus instalaciones, </w:t>
      </w:r>
      <w:r w:rsidRPr="00BE28D5">
        <w:rPr>
          <w:rFonts w:ascii="Arial" w:eastAsia="Times New Roman" w:hAnsi="Arial" w:cs="Arial"/>
          <w:color w:val="000000"/>
          <w:highlight w:val="yellow"/>
          <w:lang w:eastAsia="es-CO"/>
          <w:rPrChange w:id="318" w:author="Andres Fernando Solano Alegria" w:date="2022-03-04T10:06:00Z">
            <w:rPr>
              <w:rFonts w:ascii="Arial" w:eastAsia="Times New Roman" w:hAnsi="Arial" w:cs="Arial"/>
              <w:color w:val="000000"/>
              <w:lang w:eastAsia="es-CO"/>
            </w:rPr>
          </w:rPrChange>
        </w:rPr>
        <w:lastRenderedPageBreak/>
        <w:t>haciendo uso de sus licencias y equipos necesarios, además de contar con ayuda de algunos profesores como tutores para desarrollar el sistema. Teniendo en cuenta lo anterior, los costos de desarrollo del sistema se reducirían en un 97,49%, lo cual es significativo para el proyecto; con eso se concluye que el sistema multimedia concedido es viable. </w:t>
      </w:r>
    </w:p>
    <w:p w14:paraId="7BAF5A48" w14:textId="77777777" w:rsidR="00313C38" w:rsidRPr="00BE28D5" w:rsidRDefault="00313C38" w:rsidP="00313C38">
      <w:pPr>
        <w:spacing w:line="240" w:lineRule="auto"/>
        <w:jc w:val="center"/>
        <w:rPr>
          <w:rFonts w:ascii="Times New Roman" w:eastAsia="Times New Roman" w:hAnsi="Times New Roman" w:cs="Times New Roman"/>
          <w:sz w:val="24"/>
          <w:szCs w:val="24"/>
          <w:highlight w:val="yellow"/>
          <w:lang w:val="en-US" w:eastAsia="es-CO"/>
          <w:rPrChange w:id="319"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lang w:val="en-US" w:eastAsia="es-CO"/>
          <w:rPrChange w:id="320" w:author="Andres Fernando Solano Alegria" w:date="2022-03-04T10:06:00Z">
            <w:rPr>
              <w:rFonts w:ascii="Arial" w:eastAsia="Times New Roman" w:hAnsi="Arial" w:cs="Arial"/>
              <w:color w:val="000000"/>
              <w:lang w:eastAsia="es-CO"/>
            </w:rPr>
          </w:rPrChange>
        </w:rPr>
        <w:t>PRC = It + Cb + If</w:t>
      </w:r>
    </w:p>
    <w:p w14:paraId="11277B8A" w14:textId="77777777" w:rsidR="00313C38" w:rsidRPr="00BE28D5" w:rsidRDefault="00313C38" w:rsidP="00313C38">
      <w:pPr>
        <w:spacing w:line="240" w:lineRule="auto"/>
        <w:jc w:val="both"/>
        <w:rPr>
          <w:rFonts w:ascii="Times New Roman" w:eastAsia="Times New Roman" w:hAnsi="Times New Roman" w:cs="Times New Roman"/>
          <w:sz w:val="24"/>
          <w:szCs w:val="24"/>
          <w:highlight w:val="yellow"/>
          <w:lang w:val="en-US" w:eastAsia="es-CO"/>
          <w:rPrChange w:id="321"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lang w:val="en-US" w:eastAsia="es-CO"/>
          <w:rPrChange w:id="322" w:author="Andres Fernando Solano Alegria" w:date="2022-03-04T10:06:00Z">
            <w:rPr>
              <w:rFonts w:ascii="Arial" w:eastAsia="Times New Roman" w:hAnsi="Arial" w:cs="Arial"/>
              <w:color w:val="000000"/>
              <w:lang w:eastAsia="es-CO"/>
            </w:rPr>
          </w:rPrChange>
        </w:rPr>
        <w:t>Donde:</w:t>
      </w:r>
    </w:p>
    <w:p w14:paraId="32BB0884" w14:textId="77777777" w:rsidR="00313C38" w:rsidRPr="00BE28D5" w:rsidRDefault="00313C38" w:rsidP="00313C38">
      <w:pPr>
        <w:numPr>
          <w:ilvl w:val="0"/>
          <w:numId w:val="2"/>
        </w:numPr>
        <w:spacing w:after="0" w:line="240" w:lineRule="auto"/>
        <w:ind w:left="1440"/>
        <w:jc w:val="both"/>
        <w:textAlignment w:val="baseline"/>
        <w:rPr>
          <w:rFonts w:ascii="Arial" w:eastAsia="Times New Roman" w:hAnsi="Arial" w:cs="Arial"/>
          <w:color w:val="000000"/>
          <w:highlight w:val="yellow"/>
          <w:lang w:eastAsia="es-CO"/>
          <w:rPrChange w:id="323"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color w:val="000000"/>
          <w:highlight w:val="yellow"/>
          <w:lang w:val="en-US" w:eastAsia="es-CO"/>
          <w:rPrChange w:id="324" w:author="Andres Fernando Solano Alegria" w:date="2022-03-04T10:06:00Z">
            <w:rPr>
              <w:rFonts w:ascii="Arial" w:eastAsia="Times New Roman" w:hAnsi="Arial" w:cs="Arial"/>
              <w:color w:val="000000"/>
              <w:lang w:eastAsia="es-CO"/>
            </w:rPr>
          </w:rPrChange>
        </w:rPr>
        <w:t> </w:t>
      </w:r>
      <w:r w:rsidRPr="00BE28D5">
        <w:rPr>
          <w:rFonts w:ascii="Arial" w:eastAsia="Times New Roman" w:hAnsi="Arial" w:cs="Arial"/>
          <w:color w:val="000000"/>
          <w:highlight w:val="yellow"/>
          <w:lang w:eastAsia="es-CO"/>
          <w:rPrChange w:id="325" w:author="Andres Fernando Solano Alegria" w:date="2022-03-04T10:06:00Z">
            <w:rPr>
              <w:rFonts w:ascii="Arial" w:eastAsia="Times New Roman" w:hAnsi="Arial" w:cs="Arial"/>
              <w:color w:val="000000"/>
              <w:lang w:eastAsia="es-CO"/>
            </w:rPr>
          </w:rPrChange>
        </w:rPr>
        <w:t>PRC Es el precio estimado con la reducción de costos.</w:t>
      </w:r>
    </w:p>
    <w:p w14:paraId="4C42904F" w14:textId="77777777" w:rsidR="00313C38" w:rsidRPr="00BE28D5" w:rsidRDefault="00313C38" w:rsidP="00313C38">
      <w:pPr>
        <w:numPr>
          <w:ilvl w:val="0"/>
          <w:numId w:val="2"/>
        </w:numPr>
        <w:spacing w:after="0" w:line="240" w:lineRule="auto"/>
        <w:ind w:left="1440"/>
        <w:jc w:val="both"/>
        <w:textAlignment w:val="baseline"/>
        <w:rPr>
          <w:rFonts w:ascii="Arial" w:eastAsia="Times New Roman" w:hAnsi="Arial" w:cs="Arial"/>
          <w:color w:val="000000"/>
          <w:highlight w:val="yellow"/>
          <w:lang w:eastAsia="es-CO"/>
          <w:rPrChange w:id="326"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color w:val="000000"/>
          <w:highlight w:val="yellow"/>
          <w:lang w:eastAsia="es-CO"/>
          <w:rPrChange w:id="327" w:author="Andres Fernando Solano Alegria" w:date="2022-03-04T10:06:00Z">
            <w:rPr>
              <w:rFonts w:ascii="Arial" w:eastAsia="Times New Roman" w:hAnsi="Arial" w:cs="Arial"/>
              <w:color w:val="000000"/>
              <w:lang w:eastAsia="es-CO"/>
            </w:rPr>
          </w:rPrChange>
        </w:rPr>
        <w:t>It Es el valor de la impresión de los tapetes.</w:t>
      </w:r>
    </w:p>
    <w:p w14:paraId="30A7172B" w14:textId="77777777" w:rsidR="00313C38" w:rsidRPr="00BE28D5" w:rsidRDefault="00313C38" w:rsidP="00313C38">
      <w:pPr>
        <w:numPr>
          <w:ilvl w:val="0"/>
          <w:numId w:val="2"/>
        </w:numPr>
        <w:spacing w:after="0" w:line="240" w:lineRule="auto"/>
        <w:ind w:left="1440"/>
        <w:jc w:val="both"/>
        <w:textAlignment w:val="baseline"/>
        <w:rPr>
          <w:rFonts w:ascii="Arial" w:eastAsia="Times New Roman" w:hAnsi="Arial" w:cs="Arial"/>
          <w:color w:val="000000"/>
          <w:highlight w:val="yellow"/>
          <w:lang w:eastAsia="es-CO"/>
          <w:rPrChange w:id="328"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color w:val="000000"/>
          <w:highlight w:val="yellow"/>
          <w:lang w:eastAsia="es-CO"/>
          <w:rPrChange w:id="329" w:author="Andres Fernando Solano Alegria" w:date="2022-03-04T10:06:00Z">
            <w:rPr>
              <w:rFonts w:ascii="Arial" w:eastAsia="Times New Roman" w:hAnsi="Arial" w:cs="Arial"/>
              <w:color w:val="000000"/>
              <w:lang w:eastAsia="es-CO"/>
            </w:rPr>
          </w:rPrChange>
        </w:rPr>
        <w:t>Cb Es el valor de las Cardboard.</w:t>
      </w:r>
    </w:p>
    <w:p w14:paraId="153098C0" w14:textId="77777777" w:rsidR="00313C38" w:rsidRPr="00BE28D5" w:rsidRDefault="00313C38" w:rsidP="00313C38">
      <w:pPr>
        <w:numPr>
          <w:ilvl w:val="0"/>
          <w:numId w:val="2"/>
        </w:numPr>
        <w:spacing w:line="240" w:lineRule="auto"/>
        <w:ind w:left="1440"/>
        <w:jc w:val="both"/>
        <w:textAlignment w:val="baseline"/>
        <w:rPr>
          <w:rFonts w:ascii="Arial" w:eastAsia="Times New Roman" w:hAnsi="Arial" w:cs="Arial"/>
          <w:color w:val="000000"/>
          <w:highlight w:val="yellow"/>
          <w:lang w:eastAsia="es-CO"/>
          <w:rPrChange w:id="330"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color w:val="000000"/>
          <w:highlight w:val="yellow"/>
          <w:lang w:eastAsia="es-CO"/>
          <w:rPrChange w:id="331" w:author="Andres Fernando Solano Alegria" w:date="2022-03-04T10:06:00Z">
            <w:rPr>
              <w:rFonts w:ascii="Arial" w:eastAsia="Times New Roman" w:hAnsi="Arial" w:cs="Arial"/>
              <w:color w:val="000000"/>
              <w:lang w:eastAsia="es-CO"/>
            </w:rPr>
          </w:rPrChange>
        </w:rPr>
        <w:t>If Es el valor de la impresión de las fichas.</w:t>
      </w:r>
    </w:p>
    <w:p w14:paraId="0460C636" w14:textId="77777777" w:rsidR="00313C38" w:rsidRPr="00BE28D5" w:rsidRDefault="00313C38" w:rsidP="00313C38">
      <w:pPr>
        <w:spacing w:line="240" w:lineRule="auto"/>
        <w:jc w:val="both"/>
        <w:rPr>
          <w:rFonts w:ascii="Times New Roman" w:eastAsia="Times New Roman" w:hAnsi="Times New Roman" w:cs="Times New Roman"/>
          <w:sz w:val="24"/>
          <w:szCs w:val="24"/>
          <w:highlight w:val="yellow"/>
          <w:lang w:eastAsia="es-CO"/>
          <w:rPrChange w:id="332" w:author="Andres Fernando Solano Alegria" w:date="2022-03-04T10:06:00Z">
            <w:rPr>
              <w:rFonts w:ascii="Times New Roman" w:eastAsia="Times New Roman" w:hAnsi="Times New Roman" w:cs="Times New Roman"/>
              <w:sz w:val="24"/>
              <w:szCs w:val="24"/>
              <w:lang w:eastAsia="es-CO"/>
            </w:rPr>
          </w:rPrChange>
        </w:rPr>
      </w:pPr>
      <w:r w:rsidRPr="00BE28D5">
        <w:rPr>
          <w:rFonts w:ascii="Arial" w:eastAsia="Times New Roman" w:hAnsi="Arial" w:cs="Arial"/>
          <w:color w:val="000000"/>
          <w:highlight w:val="yellow"/>
          <w:lang w:eastAsia="es-CO"/>
          <w:rPrChange w:id="333" w:author="Andres Fernando Solano Alegria" w:date="2022-03-04T10:06:00Z">
            <w:rPr>
              <w:rFonts w:ascii="Arial" w:eastAsia="Times New Roman" w:hAnsi="Arial" w:cs="Arial"/>
              <w:color w:val="000000"/>
              <w:lang w:eastAsia="es-CO"/>
            </w:rPr>
          </w:rPrChange>
        </w:rPr>
        <w:t>Precio estimado con la reducción de costos (PRC): $1’088.792 COP, éste precio se estima, con la Tabla 1, restando los valores de licencias de software y teniendo en cuenta que se usarán equipos de la UAO, los únicos valores que se toman en cuenta son los de las impresiones de los tapetes, las Cardboard, y la impresión de las fichas.</w:t>
      </w:r>
    </w:p>
    <w:p w14:paraId="0FA0AB89" w14:textId="77777777" w:rsidR="00313C38" w:rsidRPr="00BE28D5" w:rsidRDefault="00313C38" w:rsidP="00313C38">
      <w:pPr>
        <w:numPr>
          <w:ilvl w:val="0"/>
          <w:numId w:val="3"/>
        </w:numPr>
        <w:spacing w:line="240" w:lineRule="auto"/>
        <w:ind w:left="1440"/>
        <w:jc w:val="both"/>
        <w:textAlignment w:val="baseline"/>
        <w:rPr>
          <w:rFonts w:ascii="Arial" w:eastAsia="Times New Roman" w:hAnsi="Arial" w:cs="Arial"/>
          <w:color w:val="000000"/>
          <w:highlight w:val="yellow"/>
          <w:lang w:eastAsia="es-CO"/>
          <w:rPrChange w:id="334"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b/>
          <w:bCs/>
          <w:color w:val="000000"/>
          <w:highlight w:val="yellow"/>
          <w:lang w:eastAsia="es-CO"/>
          <w:rPrChange w:id="335" w:author="Andres Fernando Solano Alegria" w:date="2022-03-04T10:06:00Z">
            <w:rPr>
              <w:rFonts w:ascii="Arial" w:eastAsia="Times New Roman" w:hAnsi="Arial" w:cs="Arial"/>
              <w:b/>
              <w:bCs/>
              <w:color w:val="000000"/>
              <w:lang w:eastAsia="es-CO"/>
            </w:rPr>
          </w:rPrChange>
        </w:rPr>
        <w:t xml:space="preserve">Unity: </w:t>
      </w:r>
      <w:r w:rsidRPr="00BE28D5">
        <w:rPr>
          <w:rFonts w:ascii="Arial" w:eastAsia="Times New Roman" w:hAnsi="Arial" w:cs="Arial"/>
          <w:color w:val="000000"/>
          <w:highlight w:val="yellow"/>
          <w:lang w:eastAsia="es-CO"/>
          <w:rPrChange w:id="336" w:author="Andres Fernando Solano Alegria" w:date="2022-03-04T10:06:00Z">
            <w:rPr>
              <w:rFonts w:ascii="Arial" w:eastAsia="Times New Roman" w:hAnsi="Arial" w:cs="Arial"/>
              <w:color w:val="000000"/>
              <w:lang w:eastAsia="es-CO"/>
            </w:rPr>
          </w:rPrChange>
        </w:rPr>
        <w:t>Unity 3D es un motor de desarrollo de videojuegos multiplataforma, el cual cuenta con un entorno de desarrollo fácil de usar, además de tener una curva de aprendizaje baja. Esta plataforma permite un desarrollo multiplataforma con la capacidad de adaptarse al dispositivo en el que se necesite desplegar, de manera sencilla y amigable para los desarrolladores con poca experiencia [1].</w:t>
      </w:r>
      <w:r w:rsidRPr="00BE28D5">
        <w:rPr>
          <w:rFonts w:ascii="Arial" w:eastAsia="Times New Roman" w:hAnsi="Arial" w:cs="Arial"/>
          <w:color w:val="000000"/>
          <w:highlight w:val="yellow"/>
          <w:shd w:val="clear" w:color="auto" w:fill="FFFFFF"/>
          <w:lang w:eastAsia="es-CO"/>
          <w:rPrChange w:id="337" w:author="Andres Fernando Solano Alegria" w:date="2022-03-04T10:06:00Z">
            <w:rPr>
              <w:rFonts w:ascii="Arial" w:eastAsia="Times New Roman" w:hAnsi="Arial" w:cs="Arial"/>
              <w:color w:val="000000"/>
              <w:shd w:val="clear" w:color="auto" w:fill="FFFFFF"/>
              <w:lang w:eastAsia="es-CO"/>
            </w:rPr>
          </w:rPrChange>
        </w:rPr>
        <w:t> </w:t>
      </w:r>
    </w:p>
    <w:p w14:paraId="21E156CD" w14:textId="77777777" w:rsidR="00313C38" w:rsidRPr="00BE28D5" w:rsidRDefault="00313C38" w:rsidP="00313C38">
      <w:pPr>
        <w:numPr>
          <w:ilvl w:val="0"/>
          <w:numId w:val="3"/>
        </w:numPr>
        <w:spacing w:line="240" w:lineRule="auto"/>
        <w:ind w:left="1440"/>
        <w:jc w:val="both"/>
        <w:textAlignment w:val="baseline"/>
        <w:rPr>
          <w:rFonts w:ascii="Times New Roman" w:eastAsia="Times New Roman" w:hAnsi="Times New Roman" w:cs="Times New Roman"/>
          <w:color w:val="000000"/>
          <w:highlight w:val="yellow"/>
          <w:lang w:eastAsia="es-CO"/>
          <w:rPrChange w:id="338" w:author="Andres Fernando Solano Alegria" w:date="2022-03-04T10:06:00Z">
            <w:rPr>
              <w:rFonts w:ascii="Times New Roman" w:eastAsia="Times New Roman" w:hAnsi="Times New Roman" w:cs="Times New Roman"/>
              <w:color w:val="000000"/>
              <w:lang w:eastAsia="es-CO"/>
            </w:rPr>
          </w:rPrChange>
        </w:rPr>
      </w:pPr>
      <w:r w:rsidRPr="00BE28D5">
        <w:rPr>
          <w:rFonts w:ascii="Arial" w:eastAsia="Times New Roman" w:hAnsi="Arial" w:cs="Arial"/>
          <w:b/>
          <w:bCs/>
          <w:color w:val="000000"/>
          <w:highlight w:val="yellow"/>
          <w:lang w:eastAsia="es-CO"/>
          <w:rPrChange w:id="339" w:author="Andres Fernando Solano Alegria" w:date="2022-03-04T10:06:00Z">
            <w:rPr>
              <w:rFonts w:ascii="Arial" w:eastAsia="Times New Roman" w:hAnsi="Arial" w:cs="Arial"/>
              <w:b/>
              <w:bCs/>
              <w:color w:val="000000"/>
              <w:lang w:eastAsia="es-CO"/>
            </w:rPr>
          </w:rPrChange>
        </w:rPr>
        <w:t>Blender:</w:t>
      </w:r>
      <w:r w:rsidRPr="00BE28D5">
        <w:rPr>
          <w:rFonts w:ascii="Arial" w:eastAsia="Times New Roman" w:hAnsi="Arial" w:cs="Arial"/>
          <w:color w:val="000000"/>
          <w:highlight w:val="yellow"/>
          <w:lang w:eastAsia="es-CO"/>
          <w:rPrChange w:id="340" w:author="Andres Fernando Solano Alegria" w:date="2022-03-04T10:06:00Z">
            <w:rPr>
              <w:rFonts w:ascii="Arial" w:eastAsia="Times New Roman" w:hAnsi="Arial" w:cs="Arial"/>
              <w:color w:val="000000"/>
              <w:lang w:eastAsia="es-CO"/>
            </w:rPr>
          </w:rPrChange>
        </w:rPr>
        <w:t xml:space="preserve"> Es un software de animación, modelado, simulación y renderización en 3D, el cual nos permitirá concebir los modelados en 3 dimensiones que serán considerados como el contenido principal de nuestro sistema multimedia. Esta herramienta es gratuita y de código abierto donde permiten que su amplia comunidad brinde soluciones a diferentes problemáticas que se presentan con este tipo de software  [2]. </w:t>
      </w:r>
    </w:p>
    <w:p w14:paraId="5CCBBA82" w14:textId="77777777" w:rsidR="00313C38" w:rsidRPr="00BE28D5" w:rsidRDefault="00313C38" w:rsidP="00313C38">
      <w:pPr>
        <w:numPr>
          <w:ilvl w:val="0"/>
          <w:numId w:val="3"/>
        </w:numPr>
        <w:spacing w:line="240" w:lineRule="auto"/>
        <w:ind w:left="1440"/>
        <w:jc w:val="both"/>
        <w:textAlignment w:val="baseline"/>
        <w:rPr>
          <w:rFonts w:ascii="Arial" w:eastAsia="Times New Roman" w:hAnsi="Arial" w:cs="Arial"/>
          <w:color w:val="000000"/>
          <w:highlight w:val="yellow"/>
          <w:lang w:eastAsia="es-CO"/>
          <w:rPrChange w:id="341" w:author="Andres Fernando Solano Alegria" w:date="2022-03-04T10:06:00Z">
            <w:rPr>
              <w:rFonts w:ascii="Arial" w:eastAsia="Times New Roman" w:hAnsi="Arial" w:cs="Arial"/>
              <w:color w:val="000000"/>
              <w:lang w:eastAsia="es-CO"/>
            </w:rPr>
          </w:rPrChange>
        </w:rPr>
      </w:pPr>
      <w:r w:rsidRPr="00BE28D5">
        <w:rPr>
          <w:rFonts w:ascii="Arial" w:eastAsia="Times New Roman" w:hAnsi="Arial" w:cs="Arial"/>
          <w:b/>
          <w:bCs/>
          <w:color w:val="000000"/>
          <w:highlight w:val="yellow"/>
          <w:lang w:eastAsia="es-CO"/>
          <w:rPrChange w:id="342" w:author="Andres Fernando Solano Alegria" w:date="2022-03-04T10:06:00Z">
            <w:rPr>
              <w:rFonts w:ascii="Arial" w:eastAsia="Times New Roman" w:hAnsi="Arial" w:cs="Arial"/>
              <w:b/>
              <w:bCs/>
              <w:color w:val="000000"/>
              <w:lang w:eastAsia="es-CO"/>
            </w:rPr>
          </w:rPrChange>
        </w:rPr>
        <w:t xml:space="preserve">Firebase: </w:t>
      </w:r>
      <w:r w:rsidRPr="00BE28D5">
        <w:rPr>
          <w:rFonts w:ascii="Arial" w:eastAsia="Times New Roman" w:hAnsi="Arial" w:cs="Arial"/>
          <w:color w:val="000000"/>
          <w:highlight w:val="yellow"/>
          <w:lang w:eastAsia="es-CO"/>
          <w:rPrChange w:id="343" w:author="Andres Fernando Solano Alegria" w:date="2022-03-04T10:06:00Z">
            <w:rPr>
              <w:rFonts w:ascii="Arial" w:eastAsia="Times New Roman" w:hAnsi="Arial" w:cs="Arial"/>
              <w:color w:val="000000"/>
              <w:lang w:eastAsia="es-CO"/>
            </w:rPr>
          </w:rPrChange>
        </w:rPr>
        <w:t>Es  una plataforma de desarrollo creada para desplegar aplicaciones móviles y web, utilizada principalmente para gestionar y almacenar la información para construir una base de datos no relacional donde lograremos consultar los elementos para la gestión backend [3].</w:t>
      </w:r>
    </w:p>
    <w:p w14:paraId="0EBEE45F" w14:textId="77777777" w:rsidR="00313C38" w:rsidRPr="00BE28D5" w:rsidRDefault="00313C38" w:rsidP="00313C38">
      <w:pPr>
        <w:numPr>
          <w:ilvl w:val="0"/>
          <w:numId w:val="3"/>
        </w:numPr>
        <w:spacing w:line="240" w:lineRule="auto"/>
        <w:ind w:left="1440"/>
        <w:jc w:val="both"/>
        <w:textAlignment w:val="baseline"/>
        <w:rPr>
          <w:rFonts w:ascii="Times New Roman" w:eastAsia="Times New Roman" w:hAnsi="Times New Roman" w:cs="Times New Roman"/>
          <w:color w:val="000000"/>
          <w:highlight w:val="yellow"/>
          <w:lang w:eastAsia="es-CO"/>
          <w:rPrChange w:id="344" w:author="Andres Fernando Solano Alegria" w:date="2022-03-04T10:06:00Z">
            <w:rPr>
              <w:rFonts w:ascii="Times New Roman" w:eastAsia="Times New Roman" w:hAnsi="Times New Roman" w:cs="Times New Roman"/>
              <w:color w:val="000000"/>
              <w:lang w:eastAsia="es-CO"/>
            </w:rPr>
          </w:rPrChange>
        </w:rPr>
      </w:pPr>
      <w:r w:rsidRPr="00BE28D5">
        <w:rPr>
          <w:rFonts w:ascii="Arial" w:eastAsia="Times New Roman" w:hAnsi="Arial" w:cs="Arial"/>
          <w:b/>
          <w:bCs/>
          <w:color w:val="000000"/>
          <w:highlight w:val="yellow"/>
          <w:lang w:eastAsia="es-CO"/>
          <w:rPrChange w:id="345" w:author="Andres Fernando Solano Alegria" w:date="2022-03-04T10:06:00Z">
            <w:rPr>
              <w:rFonts w:ascii="Arial" w:eastAsia="Times New Roman" w:hAnsi="Arial" w:cs="Arial"/>
              <w:b/>
              <w:bCs/>
              <w:color w:val="000000"/>
              <w:lang w:eastAsia="es-CO"/>
            </w:rPr>
          </w:rPrChange>
        </w:rPr>
        <w:t xml:space="preserve">Vuforia: </w:t>
      </w:r>
      <w:r w:rsidRPr="00BE28D5">
        <w:rPr>
          <w:rFonts w:ascii="Arial" w:eastAsia="Times New Roman" w:hAnsi="Arial" w:cs="Arial"/>
          <w:color w:val="000000"/>
          <w:highlight w:val="yellow"/>
          <w:lang w:eastAsia="es-CO"/>
          <w:rPrChange w:id="346" w:author="Andres Fernando Solano Alegria" w:date="2022-03-04T10:06:00Z">
            <w:rPr>
              <w:rFonts w:ascii="Arial" w:eastAsia="Times New Roman" w:hAnsi="Arial" w:cs="Arial"/>
              <w:color w:val="000000"/>
              <w:lang w:eastAsia="es-CO"/>
            </w:rPr>
          </w:rPrChange>
        </w:rPr>
        <w:t>Es un motor de realidad aumentada principalmente utilizado en conjunto con Unity para la creación de videojuegos con este tipo de tecnologías. Es principalmente utilizado para dispositivos móviles o tecnologías de realidad aumentada como google glass, productos que fueron concebidos para el uso de la AR [3]. </w:t>
      </w:r>
    </w:p>
    <w:p w14:paraId="4C4BCD81" w14:textId="77777777" w:rsidR="00313C38" w:rsidRPr="00BE28D5" w:rsidRDefault="00313C38" w:rsidP="00313C38">
      <w:pPr>
        <w:numPr>
          <w:ilvl w:val="0"/>
          <w:numId w:val="3"/>
        </w:numPr>
        <w:spacing w:line="240" w:lineRule="auto"/>
        <w:ind w:left="1440"/>
        <w:jc w:val="both"/>
        <w:textAlignment w:val="baseline"/>
        <w:rPr>
          <w:rFonts w:ascii="Times New Roman" w:eastAsia="Times New Roman" w:hAnsi="Times New Roman" w:cs="Times New Roman"/>
          <w:color w:val="000000"/>
          <w:highlight w:val="yellow"/>
          <w:lang w:eastAsia="es-CO"/>
          <w:rPrChange w:id="347" w:author="Andres Fernando Solano Alegria" w:date="2022-03-04T10:06:00Z">
            <w:rPr>
              <w:rFonts w:ascii="Times New Roman" w:eastAsia="Times New Roman" w:hAnsi="Times New Roman" w:cs="Times New Roman"/>
              <w:color w:val="000000"/>
              <w:lang w:eastAsia="es-CO"/>
            </w:rPr>
          </w:rPrChange>
        </w:rPr>
      </w:pPr>
      <w:r w:rsidRPr="00BE28D5">
        <w:rPr>
          <w:rFonts w:ascii="Arial" w:eastAsia="Times New Roman" w:hAnsi="Arial" w:cs="Arial"/>
          <w:b/>
          <w:bCs/>
          <w:color w:val="000000"/>
          <w:highlight w:val="yellow"/>
          <w:lang w:eastAsia="es-CO"/>
          <w:rPrChange w:id="348" w:author="Andres Fernando Solano Alegria" w:date="2022-03-04T10:06:00Z">
            <w:rPr>
              <w:rFonts w:ascii="Arial" w:eastAsia="Times New Roman" w:hAnsi="Arial" w:cs="Arial"/>
              <w:b/>
              <w:bCs/>
              <w:color w:val="000000"/>
              <w:lang w:eastAsia="es-CO"/>
            </w:rPr>
          </w:rPrChange>
        </w:rPr>
        <w:t xml:space="preserve">illustrator: </w:t>
      </w:r>
      <w:r w:rsidRPr="00BE28D5">
        <w:rPr>
          <w:rFonts w:ascii="Arial" w:eastAsia="Times New Roman" w:hAnsi="Arial" w:cs="Arial"/>
          <w:color w:val="000000"/>
          <w:highlight w:val="yellow"/>
          <w:lang w:eastAsia="es-CO"/>
          <w:rPrChange w:id="349" w:author="Andres Fernando Solano Alegria" w:date="2022-03-04T10:06:00Z">
            <w:rPr>
              <w:rFonts w:ascii="Arial" w:eastAsia="Times New Roman" w:hAnsi="Arial" w:cs="Arial"/>
              <w:color w:val="000000"/>
              <w:lang w:eastAsia="es-CO"/>
            </w:rPr>
          </w:rPrChange>
        </w:rPr>
        <w:t>Es una herramienta del grupo Adobe, que permite crear piezas gráficas a través de vectores, esta herramienta permitirá desarrollar las interfaces de usuario y diversos elementos de gamificación para lograr estimular el usuario de manera visual.  [4]. </w:t>
      </w:r>
    </w:p>
    <w:p w14:paraId="1317A229" w14:textId="77777777" w:rsidR="00313C38" w:rsidRPr="00BE28D5" w:rsidRDefault="00313C38" w:rsidP="00313C38">
      <w:pPr>
        <w:numPr>
          <w:ilvl w:val="0"/>
          <w:numId w:val="3"/>
        </w:numPr>
        <w:spacing w:line="240" w:lineRule="auto"/>
        <w:ind w:left="1440"/>
        <w:jc w:val="both"/>
        <w:textAlignment w:val="baseline"/>
        <w:rPr>
          <w:rFonts w:ascii="Times New Roman" w:eastAsia="Times New Roman" w:hAnsi="Times New Roman" w:cs="Times New Roman"/>
          <w:color w:val="000000"/>
          <w:sz w:val="24"/>
          <w:szCs w:val="24"/>
          <w:highlight w:val="yellow"/>
          <w:lang w:eastAsia="es-CO"/>
          <w:rPrChange w:id="350" w:author="Andres Fernando Solano Alegria" w:date="2022-03-04T10:06:00Z">
            <w:rPr>
              <w:rFonts w:ascii="Times New Roman" w:eastAsia="Times New Roman" w:hAnsi="Times New Roman" w:cs="Times New Roman"/>
              <w:color w:val="000000"/>
              <w:sz w:val="24"/>
              <w:szCs w:val="24"/>
              <w:lang w:eastAsia="es-CO"/>
            </w:rPr>
          </w:rPrChange>
        </w:rPr>
      </w:pPr>
      <w:r w:rsidRPr="00BE28D5">
        <w:rPr>
          <w:rFonts w:ascii="Arial" w:eastAsia="Times New Roman" w:hAnsi="Arial" w:cs="Arial"/>
          <w:b/>
          <w:bCs/>
          <w:color w:val="000000"/>
          <w:highlight w:val="yellow"/>
          <w:lang w:eastAsia="es-CO"/>
          <w:rPrChange w:id="351" w:author="Andres Fernando Solano Alegria" w:date="2022-03-04T10:06:00Z">
            <w:rPr>
              <w:rFonts w:ascii="Arial" w:eastAsia="Times New Roman" w:hAnsi="Arial" w:cs="Arial"/>
              <w:b/>
              <w:bCs/>
              <w:color w:val="000000"/>
              <w:lang w:eastAsia="es-CO"/>
            </w:rPr>
          </w:rPrChange>
        </w:rPr>
        <w:t xml:space="preserve">Premiere pro: </w:t>
      </w:r>
      <w:r w:rsidRPr="00BE28D5">
        <w:rPr>
          <w:rFonts w:ascii="Arial" w:eastAsia="Times New Roman" w:hAnsi="Arial" w:cs="Arial"/>
          <w:color w:val="000000"/>
          <w:highlight w:val="yellow"/>
          <w:lang w:eastAsia="es-CO"/>
          <w:rPrChange w:id="352" w:author="Andres Fernando Solano Alegria" w:date="2022-03-04T10:06:00Z">
            <w:rPr>
              <w:rFonts w:ascii="Arial" w:eastAsia="Times New Roman" w:hAnsi="Arial" w:cs="Arial"/>
              <w:color w:val="000000"/>
              <w:lang w:eastAsia="es-CO"/>
            </w:rPr>
          </w:rPrChange>
        </w:rPr>
        <w:t>Es una herramienta más del grupo Adobe, que cuenta como fuerte todo lo que son las imágenes en movimiento(videos). Esta herramienta será utilizada para la edición de los videos con los que podremos explicarle al usuario cuál es su objetivo principal [5]</w:t>
      </w:r>
      <w:commentRangeStart w:id="353"/>
      <w:r w:rsidRPr="00BE28D5">
        <w:rPr>
          <w:rFonts w:ascii="Arial" w:eastAsia="Times New Roman" w:hAnsi="Arial" w:cs="Arial"/>
          <w:color w:val="000000"/>
          <w:highlight w:val="yellow"/>
          <w:lang w:eastAsia="es-CO"/>
          <w:rPrChange w:id="354" w:author="Andres Fernando Solano Alegria" w:date="2022-03-04T10:06:00Z">
            <w:rPr>
              <w:rFonts w:ascii="Arial" w:eastAsia="Times New Roman" w:hAnsi="Arial" w:cs="Arial"/>
              <w:color w:val="000000"/>
              <w:lang w:eastAsia="es-CO"/>
            </w:rPr>
          </w:rPrChange>
        </w:rPr>
        <w:t>.</w:t>
      </w:r>
      <w:commentRangeEnd w:id="353"/>
      <w:r w:rsidR="00BE28D5">
        <w:rPr>
          <w:rStyle w:val="Refdecomentario"/>
        </w:rPr>
        <w:commentReference w:id="353"/>
      </w:r>
      <w:r w:rsidRPr="00BE28D5">
        <w:rPr>
          <w:rFonts w:ascii="Times New Roman" w:eastAsia="Times New Roman" w:hAnsi="Times New Roman" w:cs="Times New Roman"/>
          <w:color w:val="000000"/>
          <w:sz w:val="24"/>
          <w:szCs w:val="24"/>
          <w:highlight w:val="yellow"/>
          <w:lang w:eastAsia="es-CO"/>
          <w:rPrChange w:id="355" w:author="Andres Fernando Solano Alegria" w:date="2022-03-04T10:06:00Z">
            <w:rPr>
              <w:rFonts w:ascii="Times New Roman" w:eastAsia="Times New Roman" w:hAnsi="Times New Roman" w:cs="Times New Roman"/>
              <w:color w:val="000000"/>
              <w:sz w:val="24"/>
              <w:szCs w:val="24"/>
              <w:lang w:eastAsia="es-CO"/>
            </w:rPr>
          </w:rPrChange>
        </w:rPr>
        <w:t> </w:t>
      </w:r>
    </w:p>
    <w:p w14:paraId="0CB4BFA3" w14:textId="77777777" w:rsidR="00313C38" w:rsidRPr="00B14290" w:rsidRDefault="00313C38" w:rsidP="00B14290">
      <w:pPr>
        <w:pStyle w:val="Ttulo1"/>
        <w:rPr>
          <w:rFonts w:ascii="Arial" w:hAnsi="Arial" w:cs="Arial"/>
          <w:sz w:val="24"/>
          <w:szCs w:val="24"/>
        </w:rPr>
      </w:pPr>
      <w:bookmarkStart w:id="356" w:name="_Toc97046866"/>
      <w:r w:rsidRPr="00B14290">
        <w:rPr>
          <w:rFonts w:ascii="Arial" w:hAnsi="Arial" w:cs="Arial"/>
          <w:sz w:val="24"/>
          <w:szCs w:val="24"/>
        </w:rPr>
        <w:lastRenderedPageBreak/>
        <w:t>Riesgos</w:t>
      </w:r>
      <w:bookmarkEnd w:id="356"/>
    </w:p>
    <w:p w14:paraId="0D28814C"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357"/>
      <w:r w:rsidRPr="00313C38">
        <w:rPr>
          <w:rFonts w:ascii="Arial" w:eastAsia="Times New Roman" w:hAnsi="Arial" w:cs="Arial"/>
          <w:color w:val="000000"/>
          <w:lang w:eastAsia="es-CO"/>
        </w:rPr>
        <w:t>Riesgos internos:</w:t>
      </w:r>
    </w:p>
    <w:p w14:paraId="65F4F31C"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A partir de la herramienta </w:t>
      </w:r>
      <w:commentRangeStart w:id="358"/>
      <w:r w:rsidRPr="00C774EF">
        <w:rPr>
          <w:rFonts w:ascii="Arial" w:eastAsia="Times New Roman" w:hAnsi="Arial" w:cs="Arial"/>
          <w:color w:val="000000"/>
          <w:highlight w:val="yellow"/>
          <w:lang w:eastAsia="es-CO"/>
          <w:rPrChange w:id="359" w:author="Andres Fernando Solano Alegria" w:date="2022-03-04T10:09:00Z">
            <w:rPr>
              <w:rFonts w:ascii="Arial" w:eastAsia="Times New Roman" w:hAnsi="Arial" w:cs="Arial"/>
              <w:color w:val="000000"/>
              <w:lang w:eastAsia="es-CO"/>
            </w:rPr>
          </w:rPrChange>
        </w:rPr>
        <w:t xml:space="preserve">DOFA </w:t>
      </w:r>
      <w:commentRangeEnd w:id="358"/>
      <w:r w:rsidR="00C774EF">
        <w:rPr>
          <w:rStyle w:val="Refdecomentario"/>
        </w:rPr>
        <w:commentReference w:id="358"/>
      </w:r>
      <w:r w:rsidRPr="00C774EF">
        <w:rPr>
          <w:rFonts w:ascii="Arial" w:eastAsia="Times New Roman" w:hAnsi="Arial" w:cs="Arial"/>
          <w:color w:val="000000"/>
          <w:highlight w:val="yellow"/>
          <w:lang w:eastAsia="es-CO"/>
          <w:rPrChange w:id="360" w:author="Andres Fernando Solano Alegria" w:date="2022-03-04T10:09:00Z">
            <w:rPr>
              <w:rFonts w:ascii="Arial" w:eastAsia="Times New Roman" w:hAnsi="Arial" w:cs="Arial"/>
              <w:color w:val="000000"/>
              <w:lang w:eastAsia="es-CO"/>
            </w:rPr>
          </w:rPrChange>
        </w:rPr>
        <w:t>mostrada previamente</w:t>
      </w:r>
      <w:r w:rsidRPr="00313C38">
        <w:rPr>
          <w:rFonts w:ascii="Arial" w:eastAsia="Times New Roman" w:hAnsi="Arial" w:cs="Arial"/>
          <w:color w:val="000000"/>
          <w:lang w:eastAsia="es-CO"/>
        </w:rPr>
        <w:t xml:space="preserve"> se identifican los riesgos internos que, como integrantes de grupo en el diseño multimedia, se deben considerar. Estos se identificaron gracias a los siguientes factores:</w:t>
      </w:r>
    </w:p>
    <w:p w14:paraId="011F6359"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xml:space="preserve">● Factor financiero: </w:t>
      </w:r>
      <w:r w:rsidRPr="00C774EF">
        <w:rPr>
          <w:rFonts w:ascii="Arial" w:eastAsia="Times New Roman" w:hAnsi="Arial" w:cs="Arial"/>
          <w:color w:val="000000"/>
          <w:highlight w:val="yellow"/>
          <w:lang w:eastAsia="es-CO"/>
          <w:rPrChange w:id="361" w:author="Andres Fernando Solano Alegria" w:date="2022-03-04T10:10:00Z">
            <w:rPr>
              <w:rFonts w:ascii="Arial" w:eastAsia="Times New Roman" w:hAnsi="Arial" w:cs="Arial"/>
              <w:color w:val="000000"/>
              <w:lang w:eastAsia="es-CO"/>
            </w:rPr>
          </w:rPrChange>
        </w:rPr>
        <w:t>Alto costo en las licencias de los softwares</w:t>
      </w:r>
      <w:r w:rsidRPr="00313C38">
        <w:rPr>
          <w:rFonts w:ascii="Arial" w:eastAsia="Times New Roman" w:hAnsi="Arial" w:cs="Arial"/>
          <w:color w:val="000000"/>
          <w:lang w:eastAsia="es-CO"/>
        </w:rPr>
        <w:t xml:space="preserve"> necesarios para desarrollar el sistema multimedia lo cual podría ocasionar en un precio elevado de este para que sea rentable.</w:t>
      </w:r>
    </w:p>
    <w:p w14:paraId="2C330F9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Factor tecnológico: El asset a utilizar para la implementación de la realidad aumentada es Vuforia siendo una completa SDK para el desarrollo de app de realidad aumentada, sin embargo, la ausencia de una infraestructura manual conlleva complicaciones para los desarrolladores que trabajan con Vuforia. Aunque hay muchas instrucciones específicas y consejos breves, están en orden aleatorio y no pueden reemplazar la documentación requerida.</w:t>
      </w:r>
    </w:p>
    <w:p w14:paraId="3DE91D65"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Factores disponibles: Los equipos hardware para el desarrollo (Computadores de escritorio y laptops) que se poseen tienen un rendimiento medio y los elementos a desarrollar (modelos 3D, animaciones, videos etc.) requieren un rendimiento alto; por otro lado, no se cuenta con suficiente hardware de RA (Realidad Aumentada).</w:t>
      </w:r>
    </w:p>
    <w:p w14:paraId="33198A5D"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Factor base de capital intelectual: El proceso del desarrollo de la experiencia multimedia con los usuarios y clientes se ha visto afectado por la modalidad virtual, generando horarios inestables, razón por la cual la interacción con los usuarios y clientes no es constante.</w:t>
      </w:r>
    </w:p>
    <w:p w14:paraId="75DDEBB2"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Factor conocimiento: El equipo de desarrollo cuenta con experiencia media en el desarrollo de sistemas multimedia en vuforia, además de la complejidad al realizar sistemas de realidad aumentada con poca documentación brindada.</w:t>
      </w:r>
      <w:commentRangeEnd w:id="357"/>
      <w:r w:rsidR="00C774EF">
        <w:rPr>
          <w:rStyle w:val="Refdecomentario"/>
        </w:rPr>
        <w:commentReference w:id="357"/>
      </w:r>
    </w:p>
    <w:p w14:paraId="5DA80AAB"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Riesgos externos:</w:t>
      </w:r>
    </w:p>
    <w:p w14:paraId="12AE1778"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commentRangeStart w:id="362"/>
      <w:r w:rsidRPr="00313C38">
        <w:rPr>
          <w:rFonts w:ascii="Arial" w:eastAsia="Times New Roman" w:hAnsi="Arial" w:cs="Arial"/>
          <w:color w:val="000000"/>
          <w:lang w:eastAsia="es-CO"/>
        </w:rPr>
        <w:t>En los riesgos externos que el sistema multimedia pueda enfrentar se encuentran:</w:t>
      </w:r>
    </w:p>
    <w:p w14:paraId="3BC705CD"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Sociales: se puede esperar que el sistema genere un tipo de adicción en los niños, pues al ver esta nueva forma de aprender, puede que se aprovechen de la situación, y solo quieran que les enseñen con dispositivos móviles, por el hecho de poder usarlos, y pueda que el sistema pase a convertirse más en una distracción, si es muy importante tener en cuenta este tema, también representa un asunto de derechos humanos.</w:t>
      </w:r>
    </w:p>
    <w:p w14:paraId="5D364D95"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Económicos: En el aspecto de riesgo económico, si el proyecto llega a convertirse en un producto que se quiera lanzar al mercado, el presupuesto inicial puede ser alto, debido a los altos costos de las licencias de software, periféricos, entre otros elementos que se necesitan para el desarrollo del sistema.</w:t>
      </w:r>
    </w:p>
    <w:p w14:paraId="074B2B3E"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t>● Ambientales: Uno de sus primeros inconvenientes son los materiales de los elementos tecnológicos ya que están compuestos con plásticos, metales raros, como el tántalo. Este metal se obtiene principalmente en África Central, donde se ha convertido en factor de explotación y violencia. A causa de esto, se lo conoce como un "metal de conflicto". Además de ser un problema ambiental ya que fomenta la huella de carbono.</w:t>
      </w:r>
    </w:p>
    <w:p w14:paraId="69C6A264" w14:textId="77777777" w:rsidR="00313C38" w:rsidRPr="00313C38" w:rsidRDefault="00313C38" w:rsidP="00313C38">
      <w:pPr>
        <w:spacing w:line="240" w:lineRule="auto"/>
        <w:jc w:val="both"/>
        <w:rPr>
          <w:rFonts w:ascii="Times New Roman" w:eastAsia="Times New Roman" w:hAnsi="Times New Roman" w:cs="Times New Roman"/>
          <w:sz w:val="24"/>
          <w:szCs w:val="24"/>
          <w:lang w:eastAsia="es-CO"/>
        </w:rPr>
      </w:pPr>
      <w:r w:rsidRPr="00313C38">
        <w:rPr>
          <w:rFonts w:ascii="Arial" w:eastAsia="Times New Roman" w:hAnsi="Arial" w:cs="Arial"/>
          <w:color w:val="000000"/>
          <w:lang w:eastAsia="es-CO"/>
        </w:rPr>
        <w:lastRenderedPageBreak/>
        <w:t>● Políticos: Riesgo alto por falta de software de seguridad informática ya que, al ser de código libre, no se asegura totalmente la información de los datos del usuario y el manejo seguro de estos, con respecto a intrusos no deseados.</w:t>
      </w:r>
      <w:commentRangeEnd w:id="362"/>
      <w:r w:rsidR="00C774EF">
        <w:rPr>
          <w:rStyle w:val="Refdecomentario"/>
        </w:rPr>
        <w:commentReference w:id="362"/>
      </w:r>
    </w:p>
    <w:p w14:paraId="0450D15D" w14:textId="77777777" w:rsidR="00313C38" w:rsidRPr="00313C38" w:rsidRDefault="00313C38" w:rsidP="00313C38">
      <w:pPr>
        <w:spacing w:after="0" w:line="240" w:lineRule="auto"/>
        <w:rPr>
          <w:rFonts w:ascii="Times New Roman" w:eastAsia="Times New Roman" w:hAnsi="Times New Roman" w:cs="Times New Roman"/>
          <w:sz w:val="24"/>
          <w:szCs w:val="24"/>
          <w:lang w:eastAsia="es-CO"/>
        </w:rPr>
      </w:pPr>
      <w:r w:rsidRPr="00313C38">
        <w:rPr>
          <w:rFonts w:ascii="Times New Roman" w:eastAsia="Times New Roman" w:hAnsi="Times New Roman" w:cs="Times New Roman"/>
          <w:sz w:val="24"/>
          <w:szCs w:val="24"/>
          <w:lang w:eastAsia="es-CO"/>
        </w:rPr>
        <w:br/>
      </w:r>
      <w:commentRangeStart w:id="363"/>
    </w:p>
    <w:p w14:paraId="2B7C9A01" w14:textId="77777777" w:rsidR="00313C38" w:rsidRPr="00313C38" w:rsidRDefault="00313C38" w:rsidP="00313C38">
      <w:pPr>
        <w:numPr>
          <w:ilvl w:val="0"/>
          <w:numId w:val="4"/>
        </w:numPr>
        <w:spacing w:after="0" w:line="240" w:lineRule="auto"/>
        <w:jc w:val="both"/>
        <w:textAlignment w:val="baseline"/>
        <w:rPr>
          <w:rFonts w:ascii="Arial" w:eastAsia="Times New Roman" w:hAnsi="Arial" w:cs="Arial"/>
          <w:color w:val="000000"/>
          <w:lang w:eastAsia="es-CO"/>
        </w:rPr>
      </w:pPr>
      <w:r w:rsidRPr="00313C38">
        <w:rPr>
          <w:rFonts w:ascii="Arial" w:eastAsia="Times New Roman" w:hAnsi="Arial" w:cs="Arial"/>
          <w:color w:val="000000"/>
          <w:lang w:eastAsia="es-CO"/>
        </w:rPr>
        <w:t>Conocimiento: Hasta el momento los encargados del desarrollo del sistema, cuentan con poca experiencia en el desarrollo de sistemas parecidos, para mitigar esto se opta por tecnologías que faciliten la ejecución del proyecto, como vuforia, además de que se opta por usar software que tiene amplia documentación.</w:t>
      </w:r>
    </w:p>
    <w:p w14:paraId="662CDB33" w14:textId="77777777" w:rsidR="00313C38" w:rsidRPr="00313C38" w:rsidRDefault="00313C38" w:rsidP="00313C38">
      <w:pPr>
        <w:numPr>
          <w:ilvl w:val="0"/>
          <w:numId w:val="4"/>
        </w:numPr>
        <w:spacing w:line="240" w:lineRule="auto"/>
        <w:jc w:val="both"/>
        <w:textAlignment w:val="baseline"/>
        <w:rPr>
          <w:rFonts w:ascii="Arial" w:eastAsia="Times New Roman" w:hAnsi="Arial" w:cs="Arial"/>
          <w:color w:val="000000"/>
          <w:lang w:eastAsia="es-CO"/>
        </w:rPr>
      </w:pPr>
      <w:r w:rsidRPr="00313C38">
        <w:rPr>
          <w:rFonts w:ascii="Arial" w:eastAsia="Times New Roman" w:hAnsi="Arial" w:cs="Arial"/>
          <w:color w:val="000000"/>
          <w:lang w:eastAsia="es-CO"/>
        </w:rPr>
        <w:t>Vuforia Developer: Permite desarrollar el sistema solo para desarrollar la aplicación, pero en un caso hipotético que se quiera escalar el proyecto, no permite la distribución, en un caso de estos se optará por realizar todo por medio de Unity 3D.</w:t>
      </w:r>
      <w:commentRangeEnd w:id="363"/>
      <w:r w:rsidR="00C774EF">
        <w:rPr>
          <w:rStyle w:val="Refdecomentario"/>
        </w:rPr>
        <w:commentReference w:id="363"/>
      </w:r>
    </w:p>
    <w:p w14:paraId="61E20E44" w14:textId="77777777" w:rsidR="00313C38" w:rsidRDefault="00313C38">
      <w:pPr>
        <w:rPr>
          <w:ins w:id="364" w:author="Andres Fernando Solano Alegria" w:date="2022-03-04T10:08:00Z"/>
        </w:rPr>
      </w:pPr>
    </w:p>
    <w:p w14:paraId="40BB46A5" w14:textId="6B920599" w:rsidR="0076674E" w:rsidRDefault="0076674E">
      <w:pPr>
        <w:rPr>
          <w:ins w:id="365" w:author="Andres Fernando Solano Alegria" w:date="2022-03-04T10:08:00Z"/>
        </w:rPr>
      </w:pPr>
      <w:ins w:id="366" w:author="Andres Fernando Solano Alegria" w:date="2022-03-04T10:08:00Z">
        <w:r>
          <w:br w:type="page"/>
        </w:r>
      </w:ins>
    </w:p>
    <w:p w14:paraId="5BEDC0BB" w14:textId="4B07B367" w:rsidR="0076674E" w:rsidRPr="0076674E" w:rsidRDefault="0076674E">
      <w:pPr>
        <w:jc w:val="center"/>
        <w:rPr>
          <w:b/>
          <w:rPrChange w:id="367" w:author="Andres Fernando Solano Alegria" w:date="2022-03-04T10:08:00Z">
            <w:rPr/>
          </w:rPrChange>
        </w:rPr>
        <w:pPrChange w:id="368" w:author="Andres Fernando Solano Alegria" w:date="2022-03-04T10:08:00Z">
          <w:pPr/>
        </w:pPrChange>
      </w:pPr>
      <w:commentRangeStart w:id="369"/>
      <w:ins w:id="370" w:author="Andres Fernando Solano Alegria" w:date="2022-03-04T10:08:00Z">
        <w:r w:rsidRPr="0076674E">
          <w:rPr>
            <w:b/>
            <w:rPrChange w:id="371" w:author="Andres Fernando Solano Alegria" w:date="2022-03-04T10:08:00Z">
              <w:rPr/>
            </w:rPrChange>
          </w:rPr>
          <w:lastRenderedPageBreak/>
          <w:t>Referencias</w:t>
        </w:r>
        <w:commentRangeEnd w:id="369"/>
        <w:r>
          <w:rPr>
            <w:rStyle w:val="Refdecomentario"/>
          </w:rPr>
          <w:commentReference w:id="369"/>
        </w:r>
      </w:ins>
    </w:p>
    <w:sectPr w:rsidR="0076674E" w:rsidRPr="0076674E" w:rsidSect="005C2E0B">
      <w:type w:val="nextPage"/>
      <w:pgSz w:w="12240" w:h="15840"/>
      <w:pgMar w:top="1417" w:right="1701" w:bottom="1417" w:left="1701" w:header="708" w:footer="708" w:gutter="0"/>
      <w:cols w:space="708"/>
      <w:docGrid w:linePitch="360"/>
      <w:sectPrChange w:id="372" w:author="Andres Fernando Solano Alegria" w:date="2022-03-04T09:36:00Z">
        <w:sectPr w:rsidR="0076674E" w:rsidRPr="0076674E" w:rsidSect="005C2E0B">
          <w:type w:val="continuous"/>
          <w:pgMar w:top="1417" w:right="1701" w:bottom="1417" w:left="1701"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ndres Fernando Solano Alegria" w:date="2022-03-03T15:26:00Z" w:initials="AFSA">
    <w:p w14:paraId="333EE18F" w14:textId="77777777" w:rsidR="00B1040D" w:rsidRPr="0024648D" w:rsidRDefault="00B1040D" w:rsidP="00495117">
      <w:pPr>
        <w:spacing w:after="0"/>
        <w:jc w:val="both"/>
        <w:rPr>
          <w:rFonts w:ascii="Arial" w:hAnsi="Arial" w:cs="Arial"/>
          <w:b/>
          <w:sz w:val="24"/>
          <w:szCs w:val="24"/>
        </w:rPr>
      </w:pPr>
      <w:r>
        <w:rPr>
          <w:rStyle w:val="Refdecomentario"/>
        </w:rPr>
        <w:annotationRef/>
      </w:r>
      <w:r w:rsidRPr="0024648D">
        <w:rPr>
          <w:rFonts w:ascii="Arial" w:hAnsi="Arial" w:cs="Arial"/>
          <w:b/>
          <w:sz w:val="24"/>
          <w:szCs w:val="24"/>
        </w:rPr>
        <w:t>Criterios de evaluación</w:t>
      </w:r>
    </w:p>
    <w:p w14:paraId="0E60017F" w14:textId="77777777" w:rsidR="00B1040D" w:rsidRDefault="00B1040D" w:rsidP="00495117">
      <w:pPr>
        <w:spacing w:after="0" w:line="240" w:lineRule="auto"/>
        <w:jc w:val="both"/>
        <w:rPr>
          <w:rFonts w:ascii="Arial" w:hAnsi="Arial" w:cs="Arial"/>
        </w:rPr>
      </w:pPr>
    </w:p>
    <w:p w14:paraId="142610BF" w14:textId="0E781EB3" w:rsidR="00B1040D" w:rsidRPr="00C35D06" w:rsidRDefault="00B1040D" w:rsidP="00495117">
      <w:pPr>
        <w:pStyle w:val="Prrafodelista"/>
        <w:numPr>
          <w:ilvl w:val="0"/>
          <w:numId w:val="5"/>
        </w:numPr>
        <w:spacing w:after="0" w:line="240" w:lineRule="auto"/>
        <w:jc w:val="both"/>
        <w:rPr>
          <w:rFonts w:ascii="Arial" w:hAnsi="Arial" w:cs="Arial"/>
        </w:rPr>
      </w:pPr>
      <w:r w:rsidRPr="00C35D06">
        <w:rPr>
          <w:rFonts w:ascii="Arial" w:hAnsi="Arial" w:cs="Arial"/>
          <w:b/>
        </w:rPr>
        <w:t>[2.0] Arquitectura del S</w:t>
      </w:r>
      <w:r>
        <w:rPr>
          <w:rFonts w:ascii="Arial" w:hAnsi="Arial" w:cs="Arial"/>
          <w:b/>
        </w:rPr>
        <w:t xml:space="preserve">istema </w:t>
      </w:r>
      <w:r w:rsidRPr="00C35D06">
        <w:rPr>
          <w:rFonts w:ascii="Arial" w:hAnsi="Arial" w:cs="Arial"/>
          <w:b/>
        </w:rPr>
        <w:t>M</w:t>
      </w:r>
      <w:r>
        <w:rPr>
          <w:rFonts w:ascii="Arial" w:hAnsi="Arial" w:cs="Arial"/>
          <w:b/>
        </w:rPr>
        <w:t>ultimedia</w:t>
      </w:r>
      <w:r w:rsidRPr="00C35D06">
        <w:rPr>
          <w:rFonts w:ascii="Arial" w:hAnsi="Arial" w:cs="Arial"/>
          <w:b/>
        </w:rPr>
        <w:t>:</w:t>
      </w:r>
      <w:r w:rsidRPr="00C35D06">
        <w:rPr>
          <w:rFonts w:ascii="Arial" w:hAnsi="Arial" w:cs="Arial"/>
        </w:rPr>
        <w:t xml:space="preserve"> </w:t>
      </w:r>
      <w:r>
        <w:rPr>
          <w:rFonts w:ascii="Arial" w:hAnsi="Arial" w:cs="Arial"/>
        </w:rPr>
        <w:t>1.2</w:t>
      </w:r>
    </w:p>
    <w:p w14:paraId="497D3C34" w14:textId="09208C84" w:rsidR="00B1040D" w:rsidRPr="00C35D06" w:rsidRDefault="00B1040D" w:rsidP="00495117">
      <w:pPr>
        <w:pStyle w:val="Prrafodelista"/>
        <w:numPr>
          <w:ilvl w:val="0"/>
          <w:numId w:val="5"/>
        </w:numPr>
        <w:spacing w:after="0" w:line="240" w:lineRule="auto"/>
        <w:jc w:val="both"/>
        <w:rPr>
          <w:rFonts w:ascii="Arial" w:hAnsi="Arial" w:cs="Arial"/>
        </w:rPr>
      </w:pPr>
      <w:r w:rsidRPr="00C35D06">
        <w:rPr>
          <w:rFonts w:ascii="Arial" w:hAnsi="Arial" w:cs="Arial"/>
          <w:b/>
        </w:rPr>
        <w:t>[1.0] Tecnologías:</w:t>
      </w:r>
      <w:r w:rsidRPr="00C35D06">
        <w:rPr>
          <w:rFonts w:ascii="Arial" w:hAnsi="Arial" w:cs="Arial"/>
        </w:rPr>
        <w:t xml:space="preserve"> </w:t>
      </w:r>
      <w:r>
        <w:rPr>
          <w:rFonts w:ascii="Arial" w:hAnsi="Arial" w:cs="Arial"/>
        </w:rPr>
        <w:t>0.</w:t>
      </w:r>
      <w:r w:rsidR="0076674E">
        <w:rPr>
          <w:rFonts w:ascii="Arial" w:hAnsi="Arial" w:cs="Arial"/>
        </w:rPr>
        <w:t>7</w:t>
      </w:r>
    </w:p>
    <w:p w14:paraId="647B790B" w14:textId="30042DED" w:rsidR="00B1040D" w:rsidRPr="00C35D06" w:rsidRDefault="00B1040D" w:rsidP="00495117">
      <w:pPr>
        <w:pStyle w:val="Prrafodelista"/>
        <w:numPr>
          <w:ilvl w:val="0"/>
          <w:numId w:val="5"/>
        </w:numPr>
        <w:spacing w:after="0" w:line="240" w:lineRule="auto"/>
        <w:jc w:val="both"/>
        <w:rPr>
          <w:rFonts w:ascii="Arial" w:hAnsi="Arial" w:cs="Arial"/>
        </w:rPr>
      </w:pPr>
      <w:r w:rsidRPr="00C35D06">
        <w:rPr>
          <w:rFonts w:ascii="Arial" w:hAnsi="Arial" w:cs="Arial"/>
          <w:b/>
        </w:rPr>
        <w:t>[1.0] Riesgos:</w:t>
      </w:r>
      <w:r w:rsidRPr="00C35D06">
        <w:rPr>
          <w:rFonts w:ascii="Arial" w:hAnsi="Arial" w:cs="Arial"/>
        </w:rPr>
        <w:t xml:space="preserve"> </w:t>
      </w:r>
      <w:r w:rsidR="00C774EF">
        <w:rPr>
          <w:rFonts w:ascii="Arial" w:hAnsi="Arial" w:cs="Arial"/>
        </w:rPr>
        <w:t>0.4</w:t>
      </w:r>
    </w:p>
    <w:p w14:paraId="6FDF993F" w14:textId="65B48D02" w:rsidR="00B1040D" w:rsidRDefault="00B1040D" w:rsidP="00495117">
      <w:pPr>
        <w:pStyle w:val="Prrafodelista"/>
        <w:numPr>
          <w:ilvl w:val="0"/>
          <w:numId w:val="5"/>
        </w:numPr>
        <w:spacing w:after="0" w:line="240" w:lineRule="auto"/>
        <w:jc w:val="both"/>
        <w:rPr>
          <w:rFonts w:ascii="Arial" w:hAnsi="Arial" w:cs="Arial"/>
        </w:rPr>
      </w:pPr>
      <w:r w:rsidRPr="00CB23EE">
        <w:rPr>
          <w:rFonts w:ascii="Arial" w:hAnsi="Arial" w:cs="Arial"/>
          <w:b/>
        </w:rPr>
        <w:t>[0.</w:t>
      </w:r>
      <w:r>
        <w:rPr>
          <w:rFonts w:ascii="Arial" w:hAnsi="Arial" w:cs="Arial"/>
          <w:b/>
        </w:rPr>
        <w:t>5</w:t>
      </w:r>
      <w:r w:rsidRPr="00CB23EE">
        <w:rPr>
          <w:rFonts w:ascii="Arial" w:hAnsi="Arial" w:cs="Arial"/>
          <w:b/>
        </w:rPr>
        <w:t>] Estructura y referenciación:</w:t>
      </w:r>
      <w:r w:rsidRPr="00CB23EE">
        <w:rPr>
          <w:rFonts w:ascii="Arial" w:hAnsi="Arial" w:cs="Arial"/>
        </w:rPr>
        <w:t xml:space="preserve"> </w:t>
      </w:r>
      <w:r>
        <w:rPr>
          <w:rFonts w:ascii="Arial" w:hAnsi="Arial" w:cs="Arial"/>
        </w:rPr>
        <w:t>0.</w:t>
      </w:r>
      <w:r w:rsidR="0076674E">
        <w:rPr>
          <w:rFonts w:ascii="Arial" w:hAnsi="Arial" w:cs="Arial"/>
        </w:rPr>
        <w:t>2</w:t>
      </w:r>
    </w:p>
    <w:p w14:paraId="3013F667" w14:textId="16687720" w:rsidR="00B1040D" w:rsidRPr="008C27FE" w:rsidRDefault="00B1040D" w:rsidP="00495117">
      <w:pPr>
        <w:pStyle w:val="Prrafodelista"/>
        <w:numPr>
          <w:ilvl w:val="0"/>
          <w:numId w:val="5"/>
        </w:numPr>
        <w:spacing w:after="0" w:line="240" w:lineRule="auto"/>
        <w:jc w:val="both"/>
        <w:rPr>
          <w:rFonts w:ascii="Arial" w:hAnsi="Arial" w:cs="Arial"/>
        </w:rPr>
      </w:pPr>
      <w:r w:rsidRPr="008C27FE">
        <w:rPr>
          <w:rFonts w:ascii="Arial" w:hAnsi="Arial" w:cs="Arial"/>
          <w:b/>
        </w:rPr>
        <w:t>[0.</w:t>
      </w:r>
      <w:r>
        <w:rPr>
          <w:rFonts w:ascii="Arial" w:hAnsi="Arial" w:cs="Arial"/>
          <w:b/>
        </w:rPr>
        <w:t>5</w:t>
      </w:r>
      <w:r w:rsidRPr="008C27FE">
        <w:rPr>
          <w:rFonts w:ascii="Arial" w:hAnsi="Arial" w:cs="Arial"/>
          <w:b/>
        </w:rPr>
        <w:t>] Redacción, ortografía y puntuación</w:t>
      </w:r>
      <w:r>
        <w:rPr>
          <w:rFonts w:ascii="Arial" w:hAnsi="Arial" w:cs="Arial"/>
          <w:b/>
        </w:rPr>
        <w:t>:</w:t>
      </w:r>
      <w:r>
        <w:rPr>
          <w:rFonts w:ascii="Arial" w:hAnsi="Arial" w:cs="Arial"/>
        </w:rPr>
        <w:t xml:space="preserve"> 0.3</w:t>
      </w:r>
    </w:p>
    <w:p w14:paraId="08E0889D" w14:textId="77777777" w:rsidR="00B1040D" w:rsidRDefault="00B1040D" w:rsidP="00495117">
      <w:pPr>
        <w:spacing w:after="0"/>
        <w:jc w:val="both"/>
        <w:rPr>
          <w:rFonts w:ascii="Arial" w:hAnsi="Arial" w:cs="Arial"/>
        </w:rPr>
      </w:pPr>
    </w:p>
    <w:p w14:paraId="28E5B58B" w14:textId="2B62B66A" w:rsidR="00B1040D" w:rsidRPr="00495117" w:rsidRDefault="00B1040D">
      <w:pPr>
        <w:pStyle w:val="Textocomentario"/>
        <w:rPr>
          <w:rFonts w:ascii="Arial" w:hAnsi="Arial" w:cs="Arial"/>
          <w:b/>
          <w:sz w:val="24"/>
          <w:szCs w:val="24"/>
        </w:rPr>
      </w:pPr>
      <w:r w:rsidRPr="00495117">
        <w:rPr>
          <w:rFonts w:ascii="Arial" w:hAnsi="Arial" w:cs="Arial"/>
          <w:b/>
          <w:sz w:val="24"/>
          <w:szCs w:val="24"/>
        </w:rPr>
        <w:t xml:space="preserve">Calificación: </w:t>
      </w:r>
      <w:r w:rsidR="00C774EF">
        <w:rPr>
          <w:rFonts w:ascii="Arial" w:hAnsi="Arial" w:cs="Arial"/>
          <w:b/>
          <w:sz w:val="24"/>
          <w:szCs w:val="24"/>
        </w:rPr>
        <w:t>2.8</w:t>
      </w:r>
    </w:p>
  </w:comment>
  <w:comment w:id="39" w:author="Andres Fernando Solano Alegria" w:date="2022-03-04T09:30:00Z" w:initials="AFSA">
    <w:p w14:paraId="5F0B23F5" w14:textId="63509BC1" w:rsidR="00B1040D" w:rsidRDefault="00B1040D">
      <w:pPr>
        <w:pStyle w:val="Textocomentario"/>
      </w:pPr>
      <w:r>
        <w:rPr>
          <w:rStyle w:val="Refdecomentario"/>
        </w:rPr>
        <w:annotationRef/>
      </w:r>
      <w:r>
        <w:t xml:space="preserve">Si bien se incluye información relevante, no se incluye información propia de este avance. </w:t>
      </w:r>
    </w:p>
  </w:comment>
  <w:comment w:id="42" w:author="Andres Fernando Solano Alegria" w:date="2022-03-04T09:30:00Z" w:initials="AFSA">
    <w:p w14:paraId="0AAB3B95" w14:textId="6269A9EF" w:rsidR="00B1040D" w:rsidRDefault="00B1040D">
      <w:pPr>
        <w:pStyle w:val="Textocomentario"/>
      </w:pPr>
      <w:r>
        <w:rPr>
          <w:rStyle w:val="Refdecomentario"/>
        </w:rPr>
        <w:annotationRef/>
      </w:r>
      <w:r>
        <w:t xml:space="preserve">Revisar la redacción y puntuación de la información </w:t>
      </w:r>
    </w:p>
  </w:comment>
  <w:comment w:id="50" w:author="Andres Fernando Solano Alegria" w:date="2022-03-04T09:32:00Z" w:initials="AFSA">
    <w:p w14:paraId="19351C97" w14:textId="65DD6813" w:rsidR="00B1040D" w:rsidRDefault="00B1040D">
      <w:pPr>
        <w:pStyle w:val="Textocomentario"/>
      </w:pPr>
      <w:r>
        <w:rPr>
          <w:rStyle w:val="Refdecomentario"/>
        </w:rPr>
        <w:annotationRef/>
      </w:r>
      <w:r>
        <w:rPr>
          <w:rStyle w:val="Refdecomentario"/>
        </w:rPr>
        <w:t>Deben garantizar la correcta forma de visualizar la información… ya lo saben, pueden configurar la página de forma horizontal para ello</w:t>
      </w:r>
    </w:p>
  </w:comment>
  <w:comment w:id="90" w:author="Andres Fernando Solano Alegria" w:date="2022-03-04T09:33:00Z" w:initials="AFSA">
    <w:p w14:paraId="79EE9364" w14:textId="148F093E" w:rsidR="00B1040D" w:rsidRDefault="00B1040D">
      <w:pPr>
        <w:pStyle w:val="Textocomentario"/>
      </w:pPr>
      <w:r>
        <w:rPr>
          <w:rStyle w:val="Refdecomentario"/>
        </w:rPr>
        <w:annotationRef/>
      </w:r>
      <w:r>
        <w:t xml:space="preserve">Sugiero configurar la página horizontal para observar mejor la figura </w:t>
      </w:r>
    </w:p>
  </w:comment>
  <w:comment w:id="109" w:author="Andres Fernando Solano Alegria" w:date="2022-03-04T09:35:00Z" w:initials="AFSA">
    <w:p w14:paraId="0656DC28" w14:textId="042F9CDA" w:rsidR="00B1040D" w:rsidRDefault="00B1040D">
      <w:pPr>
        <w:pStyle w:val="Textocomentario"/>
      </w:pPr>
      <w:r>
        <w:t xml:space="preserve">Persisten los </w:t>
      </w:r>
      <w:r>
        <w:rPr>
          <w:rStyle w:val="Refdecomentario"/>
        </w:rPr>
        <w:annotationRef/>
      </w:r>
      <w:r>
        <w:rPr>
          <w:rStyle w:val="Refdecomentario"/>
        </w:rPr>
        <w:t xml:space="preserve">errores ortográficos en el sistema </w:t>
      </w:r>
    </w:p>
  </w:comment>
  <w:comment w:id="157" w:author="Andres Fernando Solano Alegria" w:date="2022-03-04T09:38:00Z" w:initials="AFSA">
    <w:p w14:paraId="3A724AFC" w14:textId="721CDA04" w:rsidR="00B1040D" w:rsidRDefault="00B1040D">
      <w:pPr>
        <w:pStyle w:val="Textocomentario"/>
      </w:pPr>
      <w:r>
        <w:rPr>
          <w:rStyle w:val="Refdecomentario"/>
        </w:rPr>
        <w:annotationRef/>
      </w:r>
      <w:r>
        <w:t>Entonces esta HU es lo suficientemente concreta? Puesto que no tiene otras HU asociadas…</w:t>
      </w:r>
    </w:p>
  </w:comment>
  <w:comment w:id="183" w:author="Andres Fernando Solano Alegria" w:date="2022-03-04T09:45:00Z" w:initials="AFSA">
    <w:p w14:paraId="09F711BE" w14:textId="6693DF98" w:rsidR="00B1040D" w:rsidRDefault="00B1040D">
      <w:pPr>
        <w:pStyle w:val="Textocomentario"/>
      </w:pPr>
      <w:r>
        <w:rPr>
          <w:rStyle w:val="Refdecomentario"/>
        </w:rPr>
        <w:annotationRef/>
      </w:r>
      <w:r>
        <w:t xml:space="preserve">Ya lo saben, eviten la redacción en primera persona </w:t>
      </w:r>
    </w:p>
  </w:comment>
  <w:comment w:id="188" w:author="Andres Fernando Solano Alegria" w:date="2022-03-04T09:46:00Z" w:initials="AFSA">
    <w:p w14:paraId="51F5AE79" w14:textId="73B55E14" w:rsidR="00B1040D" w:rsidRDefault="00B1040D">
      <w:pPr>
        <w:pStyle w:val="Textocomentario"/>
      </w:pPr>
      <w:r>
        <w:rPr>
          <w:rStyle w:val="Refdecomentario"/>
        </w:rPr>
        <w:annotationRef/>
      </w:r>
      <w:r>
        <w:t>Recuerden que la decisión de la arquitectura se toma para el SM, no solo pensando en el alcance del SMMV</w:t>
      </w:r>
    </w:p>
  </w:comment>
  <w:comment w:id="193" w:author="Andres Fernando Solano Alegria" w:date="2022-03-04T09:49:00Z" w:initials="AFSA">
    <w:p w14:paraId="3EB1157C" w14:textId="4CE035B0" w:rsidR="00B1040D" w:rsidRDefault="00B1040D">
      <w:pPr>
        <w:pStyle w:val="Textocomentario"/>
      </w:pPr>
      <w:r>
        <w:rPr>
          <w:rStyle w:val="Refdecomentario"/>
        </w:rPr>
        <w:annotationRef/>
      </w:r>
      <w:r>
        <w:t xml:space="preserve">Cuál es la fuente de esta técnica? </w:t>
      </w:r>
    </w:p>
  </w:comment>
  <w:comment w:id="196" w:author="Andres Fernando Solano Alegria" w:date="2022-03-04T09:47:00Z" w:initials="AFSA">
    <w:p w14:paraId="0FE725D9" w14:textId="6B10F911" w:rsidR="00B1040D" w:rsidRDefault="00B1040D">
      <w:pPr>
        <w:pStyle w:val="Textocomentario"/>
      </w:pPr>
      <w:r>
        <w:rPr>
          <w:rStyle w:val="Refdecomentario"/>
        </w:rPr>
        <w:annotationRef/>
      </w:r>
      <w:r>
        <w:t xml:space="preserve">O patrones arquitectónicos? </w:t>
      </w:r>
    </w:p>
  </w:comment>
  <w:comment w:id="204" w:author="Andres Fernando Solano Alegria" w:date="2022-03-04T09:48:00Z" w:initials="AFSA">
    <w:p w14:paraId="6DE7C1E4" w14:textId="5CE0FF5A" w:rsidR="00B1040D" w:rsidRDefault="00B1040D">
      <w:pPr>
        <w:pStyle w:val="Textocomentario"/>
      </w:pPr>
      <w:r>
        <w:rPr>
          <w:rStyle w:val="Refdecomentario"/>
        </w:rPr>
        <w:annotationRef/>
      </w:r>
      <w:r>
        <w:t>Por qué fue considerado este patrón? Antes se afirma “</w:t>
      </w:r>
      <w:r w:rsidRPr="00930D01">
        <w:t xml:space="preserve">el equipo consideró más coherentes teniendo en cuenta el alcance del proyecto”.. pero no es claro por qué es coherente con su proyecto </w:t>
      </w:r>
    </w:p>
  </w:comment>
  <w:comment w:id="232" w:author="Andres Fernando Solano Alegria" w:date="2022-03-04T09:50:00Z" w:initials="AFSA">
    <w:p w14:paraId="1BA158D3" w14:textId="09AF5B1E" w:rsidR="00B1040D" w:rsidRDefault="00B1040D">
      <w:pPr>
        <w:pStyle w:val="Textocomentario"/>
      </w:pPr>
      <w:r>
        <w:rPr>
          <w:rStyle w:val="Refdecomentario"/>
        </w:rPr>
        <w:annotationRef/>
      </w:r>
      <w:r>
        <w:t xml:space="preserve">Desde el curso de HCI insisto en que al lector se le debe indicar la figura/tabla a observar </w:t>
      </w:r>
    </w:p>
  </w:comment>
  <w:comment w:id="235" w:author="Andres Fernando Solano Alegria" w:date="2022-03-04T09:53:00Z" w:initials="AFSA">
    <w:p w14:paraId="266F3214" w14:textId="7D753A99" w:rsidR="00B1040D" w:rsidRDefault="00B1040D">
      <w:pPr>
        <w:pStyle w:val="Textocomentario"/>
      </w:pPr>
      <w:r>
        <w:rPr>
          <w:rStyle w:val="Refdecomentario"/>
        </w:rPr>
        <w:annotationRef/>
      </w:r>
      <w:r>
        <w:t xml:space="preserve">No se incluyen citas que soporten los argumentos </w:t>
      </w:r>
    </w:p>
  </w:comment>
  <w:comment w:id="236" w:author="Andres Fernando Solano Alegria" w:date="2022-03-04T09:51:00Z" w:initials="AFSA">
    <w:p w14:paraId="2D4B8CB0" w14:textId="7E3DEFB7" w:rsidR="00B1040D" w:rsidRDefault="00B1040D">
      <w:pPr>
        <w:pStyle w:val="Textocomentario"/>
      </w:pPr>
      <w:r>
        <w:rPr>
          <w:rStyle w:val="Refdecomentario"/>
        </w:rPr>
        <w:annotationRef/>
      </w:r>
      <w:r>
        <w:t xml:space="preserve">Antes? Ya no? </w:t>
      </w:r>
    </w:p>
  </w:comment>
  <w:comment w:id="237" w:author="Andres Fernando Solano Alegria" w:date="2022-03-04T09:51:00Z" w:initials="AFSA">
    <w:p w14:paraId="2922496D" w14:textId="56C44752" w:rsidR="00B1040D" w:rsidRDefault="00B1040D">
      <w:pPr>
        <w:pStyle w:val="Textocomentario"/>
      </w:pPr>
      <w:r>
        <w:rPr>
          <w:rStyle w:val="Refdecomentario"/>
        </w:rPr>
        <w:annotationRef/>
      </w:r>
      <w:r>
        <w:t xml:space="preserve">No entiendo a qué se refiere esto </w:t>
      </w:r>
    </w:p>
  </w:comment>
  <w:comment w:id="239" w:author="Andres Fernando Solano Alegria" w:date="2022-03-04T09:52:00Z" w:initials="AFSA">
    <w:p w14:paraId="42F0F7EB" w14:textId="5AEF391F" w:rsidR="00B1040D" w:rsidRDefault="00B1040D">
      <w:pPr>
        <w:pStyle w:val="Textocomentario"/>
      </w:pPr>
      <w:r>
        <w:rPr>
          <w:rStyle w:val="Refdecomentario"/>
        </w:rPr>
        <w:annotationRef/>
      </w:r>
      <w:r>
        <w:t xml:space="preserve">Qué es esa forma de redactar? </w:t>
      </w:r>
    </w:p>
  </w:comment>
  <w:comment w:id="238" w:author="Andres Fernando Solano Alegria" w:date="2022-03-04T10:47:00Z" w:initials="AFSA">
    <w:p w14:paraId="1554C5EA" w14:textId="6243AB35" w:rsidR="00E87A96" w:rsidRDefault="00E87A96">
      <w:pPr>
        <w:pStyle w:val="Textocomentario"/>
      </w:pPr>
      <w:r>
        <w:rPr>
          <w:rStyle w:val="Refdecomentario"/>
        </w:rPr>
        <w:annotationRef/>
      </w:r>
      <w:r>
        <w:t>Debe quedar claro cómo el equipo apropia el patrón seleccionado en su propuesta de SM</w:t>
      </w:r>
    </w:p>
    <w:p w14:paraId="590C0C42" w14:textId="77777777" w:rsidR="00E87A96" w:rsidRDefault="00E87A96">
      <w:pPr>
        <w:pStyle w:val="Textocomentario"/>
      </w:pPr>
    </w:p>
    <w:p w14:paraId="3E3F316B" w14:textId="1957AFDD" w:rsidR="00E87A96" w:rsidRDefault="00E87A96">
      <w:pPr>
        <w:pStyle w:val="Textocomentario"/>
      </w:pPr>
      <w:r>
        <w:t xml:space="preserve">Sugiero incluir mayor detalle </w:t>
      </w:r>
      <w:bookmarkStart w:id="241" w:name="_GoBack"/>
      <w:bookmarkEnd w:id="241"/>
    </w:p>
  </w:comment>
  <w:comment w:id="242" w:author="Andres Fernando Solano Alegria" w:date="2022-03-04T09:56:00Z" w:initials="AFSA">
    <w:p w14:paraId="44DA409D" w14:textId="4D58AD86" w:rsidR="00B1040D" w:rsidRDefault="00B1040D">
      <w:pPr>
        <w:pStyle w:val="Textocomentario"/>
      </w:pPr>
      <w:r>
        <w:rPr>
          <w:rStyle w:val="Refdecomentario"/>
        </w:rPr>
        <w:annotationRef/>
      </w:r>
      <w:r>
        <w:t>Qué beneficios representa esa decisión para los interesados/patrocinadores?</w:t>
      </w:r>
    </w:p>
  </w:comment>
  <w:comment w:id="243" w:author="Andres Fernando Solano Alegria" w:date="2022-03-04T09:55:00Z" w:initials="AFSA">
    <w:p w14:paraId="1555FA9E" w14:textId="14AE0E08" w:rsidR="00B1040D" w:rsidRDefault="00B1040D">
      <w:pPr>
        <w:pStyle w:val="Textocomentario"/>
      </w:pPr>
      <w:r>
        <w:rPr>
          <w:rStyle w:val="Refdecomentario"/>
        </w:rPr>
        <w:annotationRef/>
      </w:r>
      <w:r>
        <w:t xml:space="preserve">Qué significa esto? </w:t>
      </w:r>
    </w:p>
  </w:comment>
  <w:comment w:id="250" w:author="Andres Fernando Solano Alegria" w:date="2022-03-04T09:56:00Z" w:initials="AFSA">
    <w:p w14:paraId="5E05BB9B" w14:textId="135AB908" w:rsidR="00B1040D" w:rsidRDefault="00B1040D">
      <w:pPr>
        <w:pStyle w:val="Textocomentario"/>
      </w:pPr>
      <w:r>
        <w:rPr>
          <w:rStyle w:val="Refdecomentario"/>
        </w:rPr>
        <w:annotationRef/>
      </w:r>
      <w:r>
        <w:t xml:space="preserve">Qué significa esto? Es correcto tener alto acoplamiento? </w:t>
      </w:r>
    </w:p>
  </w:comment>
  <w:comment w:id="251" w:author="Andres Fernando Solano Alegria" w:date="2022-03-04T09:56:00Z" w:initials="AFSA">
    <w:p w14:paraId="1A79176A" w14:textId="7E8A4C5E" w:rsidR="00B1040D" w:rsidRDefault="00B1040D">
      <w:pPr>
        <w:pStyle w:val="Textocomentario"/>
      </w:pPr>
      <w:r>
        <w:rPr>
          <w:rStyle w:val="Refdecomentario"/>
        </w:rPr>
        <w:annotationRef/>
      </w:r>
      <w:r>
        <w:t xml:space="preserve">Y las citas que soportan la información? </w:t>
      </w:r>
    </w:p>
  </w:comment>
  <w:comment w:id="253" w:author="Andres Fernando Solano Alegria" w:date="2022-03-04T09:58:00Z" w:initials="AFSA">
    <w:p w14:paraId="4AFE6464" w14:textId="2C1035BF" w:rsidR="00B1040D" w:rsidRDefault="00B1040D">
      <w:pPr>
        <w:pStyle w:val="Textocomentario"/>
      </w:pPr>
      <w:r>
        <w:rPr>
          <w:rStyle w:val="Refdecomentario"/>
        </w:rPr>
        <w:annotationRef/>
      </w:r>
      <w:r>
        <w:t>Los diagramas no se presentan en el orden sugerido por el modelo c4</w:t>
      </w:r>
    </w:p>
  </w:comment>
  <w:comment w:id="252" w:author="Andres Fernando Solano Alegria" w:date="2022-03-04T09:57:00Z" w:initials="AFSA">
    <w:p w14:paraId="2CFC1CF1" w14:textId="44995FD6" w:rsidR="00B1040D" w:rsidRDefault="00B1040D">
      <w:pPr>
        <w:pStyle w:val="Textocomentario"/>
      </w:pPr>
      <w:r>
        <w:rPr>
          <w:rStyle w:val="Refdecomentario"/>
        </w:rPr>
        <w:annotationRef/>
      </w:r>
      <w:r>
        <w:t>El título de la sección debería atender a la diagramación de la arquitectura… el modelo c4 es una técnica para la diagramación…</w:t>
      </w:r>
    </w:p>
  </w:comment>
  <w:comment w:id="255" w:author="Andres Fernando Solano Alegria" w:date="2022-03-04T09:59:00Z" w:initials="AFSA">
    <w:p w14:paraId="3210C0E3" w14:textId="157EF92D" w:rsidR="00B1040D" w:rsidRDefault="00B1040D">
      <w:pPr>
        <w:pStyle w:val="Textocomentario"/>
      </w:pPr>
      <w:r>
        <w:rPr>
          <w:rStyle w:val="Refdecomentario"/>
        </w:rPr>
        <w:annotationRef/>
      </w:r>
      <w:r>
        <w:t>No es clara la relación de este diagrama con el de contenedores.</w:t>
      </w:r>
    </w:p>
    <w:p w14:paraId="7560969D" w14:textId="77777777" w:rsidR="00B1040D" w:rsidRDefault="00B1040D">
      <w:pPr>
        <w:pStyle w:val="Textocomentario"/>
      </w:pPr>
    </w:p>
    <w:p w14:paraId="4329FBCE" w14:textId="21B44E7F" w:rsidR="00B1040D" w:rsidRDefault="00B1040D">
      <w:pPr>
        <w:pStyle w:val="Textocomentario"/>
      </w:pPr>
      <w:r>
        <w:t xml:space="preserve">En verdad revisaron la documentación del modelo c4. Sugiero revisar en detalle. </w:t>
      </w:r>
    </w:p>
  </w:comment>
  <w:comment w:id="257" w:author="Andres Fernando Solano Alegria" w:date="2022-03-04T09:58:00Z" w:initials="AFSA">
    <w:p w14:paraId="493C13F7" w14:textId="77777777" w:rsidR="00B1040D" w:rsidRDefault="00B1040D">
      <w:pPr>
        <w:pStyle w:val="Textocomentario"/>
      </w:pPr>
      <w:r>
        <w:rPr>
          <w:rStyle w:val="Refdecomentario"/>
        </w:rPr>
        <w:annotationRef/>
      </w:r>
      <w:r>
        <w:t xml:space="preserve">Cómo se llama el aplicativo? </w:t>
      </w:r>
    </w:p>
    <w:p w14:paraId="67E441DE" w14:textId="77777777" w:rsidR="00B1040D" w:rsidRDefault="00B1040D">
      <w:pPr>
        <w:pStyle w:val="Textocomentario"/>
      </w:pPr>
    </w:p>
    <w:p w14:paraId="04EAAFAA" w14:textId="45E445E4" w:rsidR="00B1040D" w:rsidRDefault="00B1040D">
      <w:pPr>
        <w:pStyle w:val="Textocomentario"/>
      </w:pPr>
      <w:r>
        <w:t xml:space="preserve">Revisar la ortografía. </w:t>
      </w:r>
    </w:p>
  </w:comment>
  <w:comment w:id="260" w:author="Andres Fernando Solano Alegria" w:date="2022-03-04T10:01:00Z" w:initials="AFSA">
    <w:p w14:paraId="1D5E5B0E" w14:textId="75069A40" w:rsidR="00B1040D" w:rsidRDefault="00B1040D" w:rsidP="0040781F">
      <w:pPr>
        <w:pStyle w:val="Textocomentario"/>
      </w:pPr>
      <w:r>
        <w:rPr>
          <w:rStyle w:val="Refdecomentario"/>
        </w:rPr>
        <w:annotationRef/>
      </w:r>
      <w:r>
        <w:rPr>
          <w:rStyle w:val="Refdecomentario"/>
        </w:rPr>
        <w:annotationRef/>
      </w:r>
      <w:r>
        <w:t>Algo qué decir de los componentes?</w:t>
      </w:r>
    </w:p>
    <w:p w14:paraId="47D7FC3C" w14:textId="77777777" w:rsidR="00B1040D" w:rsidRDefault="00B1040D" w:rsidP="0040781F">
      <w:pPr>
        <w:pStyle w:val="Textocomentario"/>
      </w:pPr>
    </w:p>
    <w:p w14:paraId="47F043F4" w14:textId="77777777" w:rsidR="00B1040D" w:rsidRDefault="00B1040D" w:rsidP="0040781F">
      <w:pPr>
        <w:pStyle w:val="Textocomentario"/>
      </w:pPr>
      <w:r>
        <w:t>Para el equipo de desarrollo es claro lo que hace cada componente? Los datos que recibe/envía?</w:t>
      </w:r>
    </w:p>
    <w:p w14:paraId="676BD615" w14:textId="77777777" w:rsidR="00B1040D" w:rsidRDefault="00B1040D" w:rsidP="0040781F">
      <w:pPr>
        <w:pStyle w:val="Textocomentario"/>
      </w:pPr>
    </w:p>
    <w:p w14:paraId="1399833B" w14:textId="4EB00561" w:rsidR="00B1040D" w:rsidRDefault="00B1040D" w:rsidP="0040781F">
      <w:pPr>
        <w:pStyle w:val="Textocomentario"/>
      </w:pPr>
      <w:r>
        <w:t>Esto debería quedar claro a partir del 3er nivel del modelo c4.</w:t>
      </w:r>
    </w:p>
  </w:comment>
  <w:comment w:id="269" w:author="Andres Fernando Solano Alegria" w:date="2022-03-04T10:04:00Z" w:initials="AFSA">
    <w:p w14:paraId="741ECFF5" w14:textId="731E3F85" w:rsidR="00B1040D" w:rsidRDefault="00B1040D">
      <w:pPr>
        <w:pStyle w:val="Textocomentario"/>
      </w:pPr>
      <w:r>
        <w:rPr>
          <w:rStyle w:val="Refdecomentario"/>
        </w:rPr>
        <w:annotationRef/>
      </w:r>
      <w:r>
        <w:t xml:space="preserve">Qué es esto? </w:t>
      </w:r>
    </w:p>
  </w:comment>
  <w:comment w:id="272" w:author="Andres Fernando Solano Alegria" w:date="2022-03-04T10:04:00Z" w:initials="AFSA">
    <w:p w14:paraId="6A77CAB3" w14:textId="7059F050" w:rsidR="00B1040D" w:rsidRDefault="00B1040D">
      <w:pPr>
        <w:pStyle w:val="Textocomentario"/>
      </w:pPr>
      <w:r>
        <w:rPr>
          <w:rStyle w:val="Refdecomentario"/>
        </w:rPr>
        <w:annotationRef/>
      </w:r>
      <w:r>
        <w:t xml:space="preserve">Es un copy/paste de la ruta de aseguramiento? </w:t>
      </w:r>
    </w:p>
  </w:comment>
  <w:comment w:id="283" w:author="Andres Fernando Solano Alegria" w:date="2022-03-04T10:06:00Z" w:initials="AFSA">
    <w:p w14:paraId="424EB259" w14:textId="77777777" w:rsidR="00B1040D" w:rsidRDefault="00B1040D" w:rsidP="00BE28D5">
      <w:pPr>
        <w:pStyle w:val="Textocomentario"/>
      </w:pPr>
      <w:r>
        <w:rPr>
          <w:rStyle w:val="Refdecomentario"/>
        </w:rPr>
        <w:annotationRef/>
      </w:r>
      <w:r>
        <w:rPr>
          <w:rStyle w:val="Refdecomentario"/>
        </w:rPr>
        <w:annotationRef/>
      </w:r>
      <w:r>
        <w:t>Y las herramientas de comunicación?</w:t>
      </w:r>
    </w:p>
    <w:p w14:paraId="601CD3AE" w14:textId="77777777" w:rsidR="00B1040D" w:rsidRDefault="00B1040D" w:rsidP="00BE28D5">
      <w:pPr>
        <w:pStyle w:val="Textocomentario"/>
      </w:pPr>
    </w:p>
    <w:p w14:paraId="4CF19ADE" w14:textId="77777777" w:rsidR="00B1040D" w:rsidRDefault="00B1040D" w:rsidP="00BE28D5">
      <w:pPr>
        <w:pStyle w:val="Textocomentario"/>
      </w:pPr>
      <w:r>
        <w:t>Las de trabajo en equipo? Gestión del proyecto?</w:t>
      </w:r>
    </w:p>
    <w:p w14:paraId="6BCF1CA0" w14:textId="77777777" w:rsidR="00B1040D" w:rsidRDefault="00B1040D" w:rsidP="00BE28D5">
      <w:pPr>
        <w:pStyle w:val="Textocomentario"/>
      </w:pPr>
    </w:p>
    <w:p w14:paraId="0A417A2E" w14:textId="038A0823" w:rsidR="00B1040D" w:rsidRDefault="00B1040D" w:rsidP="00BE28D5">
      <w:pPr>
        <w:pStyle w:val="Textocomentario"/>
      </w:pPr>
      <w:r>
        <w:t>Herramientas de ofimática?</w:t>
      </w:r>
    </w:p>
  </w:comment>
  <w:comment w:id="353" w:author="Andres Fernando Solano Alegria" w:date="2022-03-04T10:06:00Z" w:initials="AFSA">
    <w:p w14:paraId="4F83C890" w14:textId="77777777" w:rsidR="00B1040D" w:rsidRDefault="00B1040D">
      <w:pPr>
        <w:pStyle w:val="Textocomentario"/>
      </w:pPr>
      <w:r>
        <w:rPr>
          <w:rStyle w:val="Refdecomentario"/>
        </w:rPr>
        <w:annotationRef/>
      </w:r>
      <w:r>
        <w:t>Información interesante, pero no solicitada como parte del avance. Además, es información que ya se había definido en el curso previo.</w:t>
      </w:r>
    </w:p>
    <w:p w14:paraId="031732B5" w14:textId="77777777" w:rsidR="00B1040D" w:rsidRDefault="00B1040D">
      <w:pPr>
        <w:pStyle w:val="Textocomentario"/>
      </w:pPr>
    </w:p>
    <w:p w14:paraId="6166CA4E" w14:textId="14417851" w:rsidR="00B1040D" w:rsidRDefault="00B1040D">
      <w:pPr>
        <w:pStyle w:val="Textocomentario"/>
      </w:pPr>
      <w:r>
        <w:t xml:space="preserve">Lo solicitado en este avance es la confirmación de las tecnologías a utilizar para el desarrollo del SMMV. </w:t>
      </w:r>
    </w:p>
  </w:comment>
  <w:comment w:id="358" w:author="Andres Fernando Solano Alegria" w:date="2022-03-04T10:09:00Z" w:initials="AFSA">
    <w:p w14:paraId="51442F32" w14:textId="194774B4" w:rsidR="00C774EF" w:rsidRDefault="00C774EF">
      <w:pPr>
        <w:pStyle w:val="Textocomentario"/>
      </w:pPr>
      <w:r>
        <w:rPr>
          <w:rStyle w:val="Refdecomentario"/>
        </w:rPr>
        <w:annotationRef/>
      </w:r>
      <w:r>
        <w:t xml:space="preserve">Cuál? Dónde está? En un anexo? </w:t>
      </w:r>
    </w:p>
  </w:comment>
  <w:comment w:id="357" w:author="Andres Fernando Solano Alegria" w:date="2022-03-04T10:11:00Z" w:initials="AFSA">
    <w:p w14:paraId="6554D1FD" w14:textId="2DC921B7" w:rsidR="00C774EF" w:rsidRDefault="00C774EF">
      <w:pPr>
        <w:pStyle w:val="Textocomentario"/>
        <w:rPr>
          <w:rStyle w:val="Refdecomentario"/>
        </w:rPr>
      </w:pPr>
      <w:r>
        <w:rPr>
          <w:rStyle w:val="Refdecomentario"/>
        </w:rPr>
        <w:annotationRef/>
      </w:r>
      <w:r>
        <w:rPr>
          <w:rStyle w:val="Refdecomentario"/>
        </w:rPr>
        <w:t>No se presenta la estrategia de mitigación para cada uno de los riesgos.</w:t>
      </w:r>
    </w:p>
    <w:p w14:paraId="5ACE0CAD" w14:textId="77777777" w:rsidR="00C774EF" w:rsidRDefault="00C774EF">
      <w:pPr>
        <w:pStyle w:val="Textocomentario"/>
        <w:rPr>
          <w:rStyle w:val="Refdecomentario"/>
        </w:rPr>
      </w:pPr>
    </w:p>
    <w:p w14:paraId="044F1352" w14:textId="77777777" w:rsidR="00C774EF" w:rsidRDefault="00C774EF" w:rsidP="00C774EF">
      <w:pPr>
        <w:pStyle w:val="Textocomentario"/>
      </w:pPr>
      <w:r>
        <w:t xml:space="preserve">Podría ser una tabla donde se presente cada riesgo con su respectiva estrategia de mitigación. ¿Qué pasó? Ya estoy hablando con casi-profesionales… </w:t>
      </w:r>
    </w:p>
    <w:p w14:paraId="68A4DE0B" w14:textId="77777777" w:rsidR="00C774EF" w:rsidRDefault="00C774EF" w:rsidP="00C774EF">
      <w:pPr>
        <w:pStyle w:val="Textocomentario"/>
      </w:pPr>
    </w:p>
    <w:p w14:paraId="181F2D4B" w14:textId="17E7411D" w:rsidR="00C774EF" w:rsidRDefault="00C774EF" w:rsidP="00C774EF">
      <w:pPr>
        <w:pStyle w:val="Textocomentario"/>
      </w:pPr>
      <w:r>
        <w:t>Cuidado con la elegancia y formalidad en la documentación.</w:t>
      </w:r>
    </w:p>
  </w:comment>
  <w:comment w:id="362" w:author="Andres Fernando Solano Alegria" w:date="2022-03-04T10:12:00Z" w:initials="AFSA">
    <w:p w14:paraId="1DB9A558" w14:textId="01D2D25F" w:rsidR="00C774EF" w:rsidRDefault="00C774EF">
      <w:pPr>
        <w:pStyle w:val="Textocomentario"/>
      </w:pPr>
      <w:r>
        <w:rPr>
          <w:rStyle w:val="Refdecomentario"/>
        </w:rPr>
        <w:annotationRef/>
      </w:r>
      <w:r>
        <w:t xml:space="preserve">Igual al comentario anterior </w:t>
      </w:r>
    </w:p>
  </w:comment>
  <w:comment w:id="363" w:author="Andres Fernando Solano Alegria" w:date="2022-03-04T10:12:00Z" w:initials="AFSA">
    <w:p w14:paraId="0FDD31F9" w14:textId="18DAE380" w:rsidR="00C774EF" w:rsidRDefault="00C774EF">
      <w:pPr>
        <w:pStyle w:val="Textocomentario"/>
      </w:pPr>
      <w:r>
        <w:rPr>
          <w:rStyle w:val="Refdecomentario"/>
        </w:rPr>
        <w:annotationRef/>
      </w:r>
      <w:r>
        <w:t xml:space="preserve">Y esta información? Parece algo que se les ocurrió a último momento, pues no hace parte de la clasificación anterior </w:t>
      </w:r>
    </w:p>
  </w:comment>
  <w:comment w:id="369" w:author="Andres Fernando Solano Alegria" w:date="2022-03-04T10:08:00Z" w:initials="AFSA">
    <w:p w14:paraId="017A5EB9" w14:textId="1A721F99" w:rsidR="0076674E" w:rsidRDefault="0076674E">
      <w:pPr>
        <w:pStyle w:val="Textocomentario"/>
      </w:pPr>
      <w:r>
        <w:rPr>
          <w:rStyle w:val="Refdecomentario"/>
        </w:rPr>
        <w:annotationRef/>
      </w:r>
      <w:r>
        <w:t xml:space="preserve">No se incluyen las referencias que soportan los argumentos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E5B58B" w15:done="0"/>
  <w15:commentEx w15:paraId="5F0B23F5" w15:done="0"/>
  <w15:commentEx w15:paraId="0AAB3B95" w15:done="0"/>
  <w15:commentEx w15:paraId="19351C97" w15:done="0"/>
  <w15:commentEx w15:paraId="79EE9364" w15:done="0"/>
  <w15:commentEx w15:paraId="0656DC28" w15:done="0"/>
  <w15:commentEx w15:paraId="3A724AFC" w15:done="0"/>
  <w15:commentEx w15:paraId="09F711BE" w15:done="0"/>
  <w15:commentEx w15:paraId="51F5AE79" w15:done="0"/>
  <w15:commentEx w15:paraId="3EB1157C" w15:done="0"/>
  <w15:commentEx w15:paraId="0FE725D9" w15:done="0"/>
  <w15:commentEx w15:paraId="6DE7C1E4" w15:done="0"/>
  <w15:commentEx w15:paraId="1BA158D3" w15:done="0"/>
  <w15:commentEx w15:paraId="266F3214" w15:done="0"/>
  <w15:commentEx w15:paraId="2D4B8CB0" w15:done="0"/>
  <w15:commentEx w15:paraId="2922496D" w15:done="0"/>
  <w15:commentEx w15:paraId="42F0F7EB" w15:done="0"/>
  <w15:commentEx w15:paraId="3E3F316B" w15:done="0"/>
  <w15:commentEx w15:paraId="44DA409D" w15:done="0"/>
  <w15:commentEx w15:paraId="1555FA9E" w15:done="0"/>
  <w15:commentEx w15:paraId="5E05BB9B" w15:done="0"/>
  <w15:commentEx w15:paraId="1A79176A" w15:done="0"/>
  <w15:commentEx w15:paraId="4AFE6464" w15:done="0"/>
  <w15:commentEx w15:paraId="2CFC1CF1" w15:done="0"/>
  <w15:commentEx w15:paraId="4329FBCE" w15:done="0"/>
  <w15:commentEx w15:paraId="04EAAFAA" w15:done="0"/>
  <w15:commentEx w15:paraId="1399833B" w15:done="0"/>
  <w15:commentEx w15:paraId="741ECFF5" w15:done="0"/>
  <w15:commentEx w15:paraId="6A77CAB3" w15:done="0"/>
  <w15:commentEx w15:paraId="0A417A2E" w15:done="0"/>
  <w15:commentEx w15:paraId="6166CA4E" w15:done="0"/>
  <w15:commentEx w15:paraId="51442F32" w15:done="0"/>
  <w15:commentEx w15:paraId="181F2D4B" w15:done="0"/>
  <w15:commentEx w15:paraId="1DB9A558" w15:done="0"/>
  <w15:commentEx w15:paraId="0FDD31F9" w15:done="0"/>
  <w15:commentEx w15:paraId="017A5EB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03D6B"/>
    <w:multiLevelType w:val="multilevel"/>
    <w:tmpl w:val="C386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6A6D56"/>
    <w:multiLevelType w:val="multilevel"/>
    <w:tmpl w:val="7DAC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C80689"/>
    <w:multiLevelType w:val="multilevel"/>
    <w:tmpl w:val="D01E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5F48C0"/>
    <w:multiLevelType w:val="hybridMultilevel"/>
    <w:tmpl w:val="18167DE6"/>
    <w:lvl w:ilvl="0" w:tplc="83DC2DF6">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B6A68CD"/>
    <w:multiLevelType w:val="multilevel"/>
    <w:tmpl w:val="B432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4"/>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Fernando Solano Alegria">
    <w15:presenceInfo w15:providerId="AD" w15:userId="S-1-5-21-1078081533-682003330-1801674531-977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C38"/>
    <w:rsid w:val="000B7A26"/>
    <w:rsid w:val="00176CE7"/>
    <w:rsid w:val="001A0A64"/>
    <w:rsid w:val="002158E1"/>
    <w:rsid w:val="00313C38"/>
    <w:rsid w:val="0040781F"/>
    <w:rsid w:val="00495117"/>
    <w:rsid w:val="004E7CF5"/>
    <w:rsid w:val="005A5A18"/>
    <w:rsid w:val="005C2E0B"/>
    <w:rsid w:val="0076674E"/>
    <w:rsid w:val="00930D01"/>
    <w:rsid w:val="00A021BE"/>
    <w:rsid w:val="00B1040D"/>
    <w:rsid w:val="00B14290"/>
    <w:rsid w:val="00BE28D5"/>
    <w:rsid w:val="00C774EF"/>
    <w:rsid w:val="00CF0915"/>
    <w:rsid w:val="00E87A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053A9"/>
  <w15:chartTrackingRefBased/>
  <w15:docId w15:val="{3F42D992-A5BF-4E68-A01B-A392E7634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313C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313C38"/>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313C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3C38"/>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313C38"/>
    <w:rPr>
      <w:rFonts w:ascii="Times New Roman" w:eastAsia="Times New Roman" w:hAnsi="Times New Roman" w:cs="Times New Roman"/>
      <w:b/>
      <w:bCs/>
      <w:sz w:val="36"/>
      <w:szCs w:val="36"/>
      <w:lang w:eastAsia="es-CO"/>
    </w:rPr>
  </w:style>
  <w:style w:type="numbering" w:customStyle="1" w:styleId="Sinlista1">
    <w:name w:val="Sin lista1"/>
    <w:next w:val="Sinlista"/>
    <w:uiPriority w:val="99"/>
    <w:semiHidden/>
    <w:unhideWhenUsed/>
    <w:rsid w:val="00313C38"/>
  </w:style>
  <w:style w:type="paragraph" w:customStyle="1" w:styleId="msonormal0">
    <w:name w:val="msonormal"/>
    <w:basedOn w:val="Normal"/>
    <w:rsid w:val="00313C3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NormalWeb">
    <w:name w:val="Normal (Web)"/>
    <w:basedOn w:val="Normal"/>
    <w:uiPriority w:val="99"/>
    <w:semiHidden/>
    <w:unhideWhenUsed/>
    <w:rsid w:val="00313C3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tab-span">
    <w:name w:val="apple-tab-span"/>
    <w:basedOn w:val="Fuentedeprrafopredeter"/>
    <w:rsid w:val="00313C38"/>
  </w:style>
  <w:style w:type="paragraph" w:styleId="TtulodeTDC">
    <w:name w:val="TOC Heading"/>
    <w:basedOn w:val="Ttulo1"/>
    <w:next w:val="Normal"/>
    <w:uiPriority w:val="39"/>
    <w:unhideWhenUsed/>
    <w:qFormat/>
    <w:rsid w:val="00313C3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313C38"/>
    <w:pPr>
      <w:spacing w:after="100"/>
    </w:pPr>
  </w:style>
  <w:style w:type="paragraph" w:styleId="TDC2">
    <w:name w:val="toc 2"/>
    <w:basedOn w:val="Normal"/>
    <w:next w:val="Normal"/>
    <w:autoRedefine/>
    <w:uiPriority w:val="39"/>
    <w:unhideWhenUsed/>
    <w:rsid w:val="00313C38"/>
    <w:pPr>
      <w:spacing w:after="100"/>
      <w:ind w:left="220"/>
    </w:pPr>
  </w:style>
  <w:style w:type="character" w:styleId="Hipervnculo">
    <w:name w:val="Hyperlink"/>
    <w:basedOn w:val="Fuentedeprrafopredeter"/>
    <w:uiPriority w:val="99"/>
    <w:unhideWhenUsed/>
    <w:rsid w:val="00313C38"/>
    <w:rPr>
      <w:color w:val="0563C1" w:themeColor="hyperlink"/>
      <w:u w:val="single"/>
    </w:rPr>
  </w:style>
  <w:style w:type="character" w:customStyle="1" w:styleId="Ttulo3Car">
    <w:name w:val="Título 3 Car"/>
    <w:basedOn w:val="Fuentedeprrafopredeter"/>
    <w:link w:val="Ttulo3"/>
    <w:uiPriority w:val="9"/>
    <w:rsid w:val="00313C38"/>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5A5A18"/>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B14290"/>
    <w:pPr>
      <w:spacing w:after="100"/>
      <w:ind w:left="440"/>
    </w:pPr>
  </w:style>
  <w:style w:type="paragraph" w:styleId="Tabladeilustraciones">
    <w:name w:val="table of figures"/>
    <w:basedOn w:val="Normal"/>
    <w:next w:val="Normal"/>
    <w:uiPriority w:val="99"/>
    <w:unhideWhenUsed/>
    <w:rsid w:val="00B14290"/>
    <w:pPr>
      <w:spacing w:after="0"/>
    </w:pPr>
  </w:style>
  <w:style w:type="character" w:styleId="Refdecomentario">
    <w:name w:val="annotation reference"/>
    <w:basedOn w:val="Fuentedeprrafopredeter"/>
    <w:uiPriority w:val="99"/>
    <w:semiHidden/>
    <w:unhideWhenUsed/>
    <w:rsid w:val="00495117"/>
    <w:rPr>
      <w:sz w:val="16"/>
      <w:szCs w:val="16"/>
    </w:rPr>
  </w:style>
  <w:style w:type="paragraph" w:styleId="Textocomentario">
    <w:name w:val="annotation text"/>
    <w:basedOn w:val="Normal"/>
    <w:link w:val="TextocomentarioCar"/>
    <w:uiPriority w:val="99"/>
    <w:semiHidden/>
    <w:unhideWhenUsed/>
    <w:rsid w:val="004951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95117"/>
    <w:rPr>
      <w:sz w:val="20"/>
      <w:szCs w:val="20"/>
    </w:rPr>
  </w:style>
  <w:style w:type="paragraph" w:styleId="Asuntodelcomentario">
    <w:name w:val="annotation subject"/>
    <w:basedOn w:val="Textocomentario"/>
    <w:next w:val="Textocomentario"/>
    <w:link w:val="AsuntodelcomentarioCar"/>
    <w:uiPriority w:val="99"/>
    <w:semiHidden/>
    <w:unhideWhenUsed/>
    <w:rsid w:val="00495117"/>
    <w:rPr>
      <w:b/>
      <w:bCs/>
    </w:rPr>
  </w:style>
  <w:style w:type="character" w:customStyle="1" w:styleId="AsuntodelcomentarioCar">
    <w:name w:val="Asunto del comentario Car"/>
    <w:basedOn w:val="TextocomentarioCar"/>
    <w:link w:val="Asuntodelcomentario"/>
    <w:uiPriority w:val="99"/>
    <w:semiHidden/>
    <w:rsid w:val="00495117"/>
    <w:rPr>
      <w:b/>
      <w:bCs/>
      <w:sz w:val="20"/>
      <w:szCs w:val="20"/>
    </w:rPr>
  </w:style>
  <w:style w:type="paragraph" w:styleId="Textodeglobo">
    <w:name w:val="Balloon Text"/>
    <w:basedOn w:val="Normal"/>
    <w:link w:val="TextodegloboCar"/>
    <w:uiPriority w:val="99"/>
    <w:semiHidden/>
    <w:unhideWhenUsed/>
    <w:rsid w:val="0049511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5117"/>
    <w:rPr>
      <w:rFonts w:ascii="Segoe UI" w:hAnsi="Segoe UI" w:cs="Segoe UI"/>
      <w:sz w:val="18"/>
      <w:szCs w:val="18"/>
    </w:rPr>
  </w:style>
  <w:style w:type="paragraph" w:styleId="Prrafodelista">
    <w:name w:val="List Paragraph"/>
    <w:basedOn w:val="Normal"/>
    <w:uiPriority w:val="34"/>
    <w:qFormat/>
    <w:rsid w:val="00495117"/>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8319455">
      <w:bodyDiv w:val="1"/>
      <w:marLeft w:val="0"/>
      <w:marRight w:val="0"/>
      <w:marTop w:val="0"/>
      <w:marBottom w:val="0"/>
      <w:divBdr>
        <w:top w:val="none" w:sz="0" w:space="0" w:color="auto"/>
        <w:left w:val="none" w:sz="0" w:space="0" w:color="auto"/>
        <w:bottom w:val="none" w:sz="0" w:space="0" w:color="auto"/>
        <w:right w:val="none" w:sz="0" w:space="0" w:color="auto"/>
      </w:divBdr>
    </w:div>
    <w:div w:id="1992635731">
      <w:bodyDiv w:val="1"/>
      <w:marLeft w:val="0"/>
      <w:marRight w:val="0"/>
      <w:marTop w:val="0"/>
      <w:marBottom w:val="0"/>
      <w:divBdr>
        <w:top w:val="none" w:sz="0" w:space="0" w:color="auto"/>
        <w:left w:val="none" w:sz="0" w:space="0" w:color="auto"/>
        <w:bottom w:val="none" w:sz="0" w:space="0" w:color="auto"/>
        <w:right w:val="none" w:sz="0" w:space="0" w:color="auto"/>
      </w:divBdr>
      <w:divsChild>
        <w:div w:id="1010253575">
          <w:marLeft w:val="-990"/>
          <w:marRight w:val="0"/>
          <w:marTop w:val="0"/>
          <w:marBottom w:val="0"/>
          <w:divBdr>
            <w:top w:val="none" w:sz="0" w:space="0" w:color="auto"/>
            <w:left w:val="none" w:sz="0" w:space="0" w:color="auto"/>
            <w:bottom w:val="none" w:sz="0" w:space="0" w:color="auto"/>
            <w:right w:val="none" w:sz="0" w:space="0" w:color="auto"/>
          </w:divBdr>
        </w:div>
        <w:div w:id="1845239329">
          <w:marLeft w:val="-40"/>
          <w:marRight w:val="0"/>
          <w:marTop w:val="0"/>
          <w:marBottom w:val="0"/>
          <w:divBdr>
            <w:top w:val="none" w:sz="0" w:space="0" w:color="auto"/>
            <w:left w:val="none" w:sz="0" w:space="0" w:color="auto"/>
            <w:bottom w:val="none" w:sz="0" w:space="0" w:color="auto"/>
            <w:right w:val="none" w:sz="0" w:space="0" w:color="auto"/>
          </w:divBdr>
        </w:div>
        <w:div w:id="56901212">
          <w:marLeft w:val="-40"/>
          <w:marRight w:val="0"/>
          <w:marTop w:val="0"/>
          <w:marBottom w:val="0"/>
          <w:divBdr>
            <w:top w:val="none" w:sz="0" w:space="0" w:color="auto"/>
            <w:left w:val="none" w:sz="0" w:space="0" w:color="auto"/>
            <w:bottom w:val="none" w:sz="0" w:space="0" w:color="auto"/>
            <w:right w:val="none" w:sz="0" w:space="0" w:color="auto"/>
          </w:divBdr>
        </w:div>
        <w:div w:id="121965746">
          <w:marLeft w:val="-1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1/relationships/commentsExtended" Target="commentsExtended.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AE5CD-1104-430C-A729-6EF2E4D9D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60</Pages>
  <Words>9434</Words>
  <Characters>51892</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daniel castillo lasso</dc:creator>
  <cp:keywords/>
  <dc:description/>
  <cp:lastModifiedBy>Andres Fernando Solano Alegria</cp:lastModifiedBy>
  <cp:revision>13</cp:revision>
  <dcterms:created xsi:type="dcterms:W3CDTF">2022-03-01T21:31:00Z</dcterms:created>
  <dcterms:modified xsi:type="dcterms:W3CDTF">2022-03-04T15:48:00Z</dcterms:modified>
</cp:coreProperties>
</file>